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360" w:after="120"/>
        <w:rPr>
          <w:rFonts w:ascii="Arial" w:hAnsi="Arial"/>
          <w:b/>
          <w:b/>
          <w:bCs/>
          <w:color w:val="000000"/>
        </w:rPr>
      </w:pPr>
      <w:commentRangeStart w:id="0"/>
      <w:r>
        <w:rPr>
          <w:rFonts w:ascii="Arial" w:hAnsi="Arial"/>
          <w:b/>
          <w:bCs/>
          <w:color w:val="000000"/>
        </w:rPr>
        <w:t>Creating a Network Graph from the Linear A Tablets</w:t>
      </w:r>
      <w:commentRangeEnd w:id="0"/>
      <w:r>
        <w:commentReference w:id="0"/>
      </w:r>
      <w:r>
        <w:rPr>
          <w:rFonts w:ascii="Arial" w:hAnsi="Arial"/>
          <w:b/>
          <w:bCs/>
          <w:color w:val="000000"/>
        </w:rPr>
      </w:r>
    </w:p>
    <w:p>
      <w:pPr>
        <w:pStyle w:val="Normal"/>
        <w:spacing w:lineRule="auto" w:line="360" w:before="360" w:after="120"/>
        <w:rPr>
          <w:rFonts w:ascii="Arial" w:hAnsi="Arial"/>
          <w:color w:val="000000"/>
        </w:rPr>
      </w:pPr>
      <w:r>
        <w:rPr>
          <w:rStyle w:val="InternetLink"/>
          <w:rFonts w:ascii="Arial" w:hAnsi="Arial"/>
          <w:color w:val="000000"/>
          <w:u w:val="none"/>
        </w:rPr>
        <w:t>https://lineara.xyz/network/</w:t>
      </w:r>
    </w:p>
    <w:p>
      <w:pPr>
        <w:pStyle w:val="Normal"/>
        <w:spacing w:lineRule="auto" w:line="360" w:before="360" w:after="120"/>
        <w:rPr>
          <w:rFonts w:ascii="Arial" w:hAnsi="Arial"/>
          <w:color w:val="000000"/>
        </w:rPr>
      </w:pPr>
      <w:r>
        <w:rPr>
          <w:rFonts w:ascii="Arial" w:hAnsi="Arial"/>
          <w:color w:val="000000"/>
        </w:rPr>
        <w:t>https://github.com/mwenge/lineara.xyz/tree/master/network/transactions</w:t>
      </w:r>
    </w:p>
    <w:p>
      <w:pPr>
        <w:pStyle w:val="Normal"/>
        <w:spacing w:lineRule="auto" w:line="360" w:before="360" w:after="120"/>
        <w:rPr>
          <w:rFonts w:ascii="Arial" w:hAnsi="Arial"/>
          <w:color w:val="000000"/>
        </w:rPr>
      </w:pPr>
      <w:r>
        <w:rPr>
          <w:rFonts w:ascii="Arial" w:hAnsi="Arial"/>
          <w:color w:val="000000"/>
        </w:rPr>
        <w:t>Robert Hogan</w:t>
      </w:r>
      <w:ins w:id="0" w:author="Unknown Author" w:date="2023-11-13T18:02:47Z">
        <w:r>
          <w:rPr>
            <w:rFonts w:ascii="Arial" w:hAnsi="Arial"/>
            <w:color w:val="000000"/>
          </w:rPr>
          <w:t xml:space="preserve">, </w:t>
        </w:r>
      </w:ins>
      <w:ins w:id="1" w:author="Unknown Author" w:date="2023-11-13T18:02:47Z">
        <w:r>
          <w:rPr>
            <w:rFonts w:eastAsia="Noto Serif CJK SC" w:cs="DejaVu Sans" w:ascii="Arial" w:hAnsi="Arial"/>
            <w:color w:val="000000"/>
            <w:kern w:val="2"/>
            <w:sz w:val="24"/>
            <w:szCs w:val="24"/>
            <w:lang w:val="en-IE" w:eastAsia="zh-CN" w:bidi="ar-SA"/>
          </w:rPr>
          <w:t>Independent Researcher</w:t>
        </w:r>
      </w:ins>
      <w:ins w:id="2" w:author="Unknown Author" w:date="2023-11-13T18:02:47Z">
        <w:r>
          <w:rPr>
            <w:rFonts w:ascii="Arial" w:hAnsi="Arial"/>
            <w:color w:val="000000"/>
          </w:rPr>
          <w:t>, robhogan@gmail.com</w:t>
        </w:r>
      </w:ins>
      <w:r>
        <w:rPr>
          <w:rFonts w:ascii="Arial" w:hAnsi="Arial"/>
          <w:color w:val="000000"/>
        </w:rPr>
        <w:t xml:space="preserve"> </w:t>
      </w:r>
      <w:del w:id="3" w:author="Unknown Author" w:date="2023-11-13T18:02:43Z">
        <w:r>
          <w:rPr>
            <w:rFonts w:ascii="Arial" w:hAnsi="Arial"/>
            <w:color w:val="000000"/>
          </w:rPr>
          <w:delText>October 2022</w:delText>
        </w:r>
      </w:del>
      <w:del w:id="4" w:author="Unknown Author" w:date="2023-11-13T18:02:43Z">
        <w:r>
          <w:rPr>
            <w:rFonts w:ascii="Arial" w:hAnsi="Arial"/>
            <w:color w:val="000000"/>
          </w:rPr>
          <w:commentReference w:id="1"/>
        </w:r>
      </w:del>
    </w:p>
    <w:p>
      <w:pPr>
        <w:pStyle w:val="TextBody"/>
        <w:spacing w:lineRule="auto" w:line="360"/>
        <w:rPr>
          <w:rFonts w:ascii="Arial" w:hAnsi="Arial"/>
        </w:rPr>
      </w:pPr>
      <w:bookmarkStart w:id="0" w:name="docs-internal-guid-e655ab3a-7fff-40ae-34"/>
      <w:bookmarkEnd w:id="0"/>
      <w:r>
        <w:rPr>
          <w:rFonts w:ascii="Arial" w:hAnsi="Arial"/>
        </w:rPr>
        <w:t>The Linear A tablets found in Haghia Triada, Khania, Zakros and elsewhere are generally considered to reflect socio-economic activity in the settlements in which they were found. Schoep</w:t>
      </w:r>
      <w:ins w:id="5" w:author="Unknown Author" w:date="2023-11-13T18:03:47Z">
        <w:r>
          <w:rPr>
            <w:rFonts w:ascii="Arial" w:hAnsi="Arial"/>
          </w:rPr>
          <w:t xml:space="preserve"> (Schoep 2002). </w:t>
        </w:r>
      </w:ins>
      <w:del w:id="6" w:author="Unknown Author" w:date="2023-11-13T18:03:56Z">
        <w:r>
          <w:rPr>
            <w:rStyle w:val="FootnoteAnchor"/>
            <w:rFonts w:ascii="Arial" w:hAnsi="Arial"/>
          </w:rPr>
          <w:footnoteReference w:id="2"/>
        </w:r>
      </w:del>
      <w:del w:id="7" w:author="Unknown Author" w:date="2023-11-13T18:03:56Z">
        <w:r>
          <w:rPr>
            <w:rFonts w:ascii="Arial" w:hAnsi="Arial"/>
          </w:rPr>
          <w:commentReference w:id="2"/>
        </w:r>
      </w:del>
      <w:r>
        <w:rPr>
          <w:rFonts w:ascii="Arial" w:hAnsi="Arial"/>
        </w:rPr>
        <w:t xml:space="preserve"> has previously proposed that the tablets represent a preliminary stage in information gathering by palace officials that ultimately resulted in economic records recorded on sealed papyrus documents. The portable form factor, and evidence of erasure and re-use, suggests that the use of the documents may have been stenographic in nature and that rather act as a permanent record in their own right the information contained by the tablets was later collated elsewhere. </w:t>
      </w:r>
    </w:p>
    <w:p>
      <w:pPr>
        <w:pStyle w:val="TextBody"/>
        <w:spacing w:lineRule="auto" w:line="360"/>
        <w:rPr/>
      </w:pPr>
      <w:r>
        <w:rPr>
          <w:rFonts w:ascii="Arial" w:hAnsi="Arial"/>
        </w:rPr>
        <w:t xml:space="preserve">There are many possible activities the tablets could record in an administrative context. Nearly all the tablets, regardless of </w:t>
      </w:r>
      <w:commentRangeStart w:id="3"/>
      <w:commentRangeStart w:id="4"/>
      <w:r>
        <w:rPr>
          <w:rFonts w:ascii="Arial" w:hAnsi="Arial"/>
        </w:rPr>
        <w:t>find</w:t>
      </w:r>
      <w:del w:id="8" w:author="Unknown Author" w:date="2023-11-13T18:06:52Z">
        <w:r>
          <w:rPr>
            <w:rFonts w:ascii="Arial" w:hAnsi="Arial"/>
          </w:rPr>
          <w:delText xml:space="preserve"> </w:delText>
        </w:r>
      </w:del>
      <w:ins w:id="9" w:author="Unknown Author" w:date="2023-11-13T18:06:45Z">
        <w:r>
          <w:rPr>
            <w:rFonts w:ascii="Arial" w:hAnsi="Arial"/>
          </w:rPr>
          <w:t>-place</w:t>
        </w:r>
      </w:ins>
      <w:del w:id="10" w:author="Unknown Author" w:date="2023-11-13T18:06:49Z">
        <w:r>
          <w:rPr>
            <w:rFonts w:ascii="Arial" w:hAnsi="Arial"/>
          </w:rPr>
          <w:delText>site</w:delText>
        </w:r>
      </w:del>
      <w:r>
        <w:rPr>
          <w:rFonts w:ascii="Arial" w:hAnsi="Arial"/>
        </w:rPr>
      </w:r>
      <w:commentRangeEnd w:id="4"/>
      <w:r>
        <w:commentReference w:id="4"/>
      </w:r>
      <w:r>
        <w:rPr>
          <w:rFonts w:ascii="Arial" w:hAnsi="Arial"/>
        </w:rPr>
      </w:r>
      <w:commentRangeEnd w:id="3"/>
      <w:r>
        <w:commentReference w:id="3"/>
      </w:r>
      <w:r>
        <w:rPr>
          <w:rFonts w:ascii="Arial" w:hAnsi="Arial"/>
        </w:rPr>
        <w:t xml:space="preserve">, are concerned with the recording of quantities of commodities. The identification of specific items such as wine, oil, grain and other products in the tablets runs along a spectrum of wide consensus to tentative speculation. What is less clear, and can generally only be reconstructed hypothetically from the internal structure of the tablets </w:t>
      </w:r>
      <w:commentRangeStart w:id="5"/>
      <w:r>
        <w:rPr>
          <w:rFonts w:ascii="Arial" w:hAnsi="Arial"/>
        </w:rPr>
        <w:t>thems</w:t>
      </w:r>
      <w:ins w:id="11" w:author="Vassilis" w:date="2023-10-03T13:17:00Z">
        <w:r>
          <w:rPr>
            <w:rFonts w:ascii="Arial" w:hAnsi="Arial"/>
          </w:rPr>
          <w:t>e</w:t>
        </w:r>
      </w:ins>
      <w:r>
        <w:rPr>
          <w:rFonts w:ascii="Arial" w:hAnsi="Arial"/>
        </w:rPr>
        <w:t xml:space="preserve">lves, </w:t>
      </w:r>
      <w:r>
        <w:rPr>
          <w:rFonts w:ascii="Arial" w:hAnsi="Arial"/>
        </w:rPr>
      </w:r>
      <w:commentRangeEnd w:id="5"/>
      <w:r>
        <w:commentReference w:id="5"/>
      </w:r>
      <w:r>
        <w:rPr>
          <w:rFonts w:ascii="Arial" w:hAnsi="Arial"/>
        </w:rPr>
        <w:t>is the nature of the transactions the listed commodities were involved in. What we set out to do here is identify common patterns in the structure of the tablets and assign a hypothetical transaction type associated with each pattern, usually involving the movement of goods between two or more entities. We then use this classification to create a network graph that visualizes the movement of goods between the entities across all classifiable tablets in the Linear A corpus. We consider our attempt at classification as provisional.</w:t>
      </w:r>
    </w:p>
    <w:p>
      <w:pPr>
        <w:pStyle w:val="Heading2"/>
        <w:spacing w:lineRule="auto" w:line="360" w:before="360" w:after="120"/>
        <w:rPr>
          <w:rFonts w:ascii="Arial" w:hAnsi="Arial"/>
          <w:b w:val="false"/>
          <w:b w:val="false"/>
          <w:color w:val="000000"/>
          <w:sz w:val="24"/>
          <w:szCs w:val="24"/>
        </w:rPr>
      </w:pPr>
      <w:r>
        <w:rPr>
          <w:rFonts w:ascii="Arial" w:hAnsi="Arial"/>
          <w:b w:val="false"/>
          <w:color w:val="000000"/>
          <w:sz w:val="24"/>
          <w:szCs w:val="24"/>
        </w:rPr>
        <w:t>1. Classifying the Tablets</w:t>
      </w:r>
    </w:p>
    <w:p>
      <w:pPr>
        <w:pStyle w:val="TextBody"/>
        <w:spacing w:lineRule="auto" w:line="360" w:before="0" w:after="0"/>
        <w:rPr>
          <w:rFonts w:ascii="Arial" w:hAnsi="Arial"/>
          <w:color w:val="000000"/>
        </w:rPr>
      </w:pPr>
      <w:r>
        <w:rPr>
          <w:rFonts w:ascii="Arial" w:hAnsi="Arial"/>
          <w:color w:val="000000"/>
        </w:rPr>
        <w:t>In order to construct a network map from the Linear A tablets we must first develop a basis on which to recognize transactions between entities. To do this we take an approach similar to the classifications of the tablets developed by Palmer</w:t>
      </w:r>
      <w:del w:id="12" w:author="Unknown Author" w:date="2023-11-13T18:06:14Z">
        <w:r>
          <w:rPr>
            <w:rStyle w:val="FootnoteAnchor"/>
            <w:rFonts w:ascii="Arial" w:hAnsi="Arial"/>
            <w:color w:val="000000"/>
          </w:rPr>
          <w:footnoteReference w:id="3"/>
        </w:r>
      </w:del>
      <w:r>
        <w:rPr>
          <w:rFonts w:ascii="Arial" w:hAnsi="Arial"/>
          <w:color w:val="000000"/>
        </w:rPr>
        <w:t xml:space="preserve"> and Schoep</w:t>
      </w:r>
      <w:ins w:id="13" w:author="Unknown Author" w:date="2023-11-13T18:05:18Z">
        <w:r>
          <w:rPr>
            <w:rFonts w:ascii="Arial" w:hAnsi="Arial"/>
            <w:color w:val="000000"/>
          </w:rPr>
          <w:t xml:space="preserve"> (Schoep 2001)</w:t>
        </w:r>
      </w:ins>
      <w:del w:id="14" w:author="Unknown Author" w:date="2023-11-13T18:05:23Z">
        <w:r>
          <w:rPr>
            <w:rStyle w:val="FootnoteAnchor"/>
            <w:rFonts w:ascii="Arial" w:hAnsi="Arial"/>
            <w:color w:val="000000"/>
          </w:rPr>
          <w:footnoteReference w:id="4"/>
        </w:r>
      </w:del>
      <w:r>
        <w:rPr>
          <w:rFonts w:ascii="Arial" w:hAnsi="Arial"/>
          <w:color w:val="000000"/>
        </w:rPr>
        <w:t xml:space="preserve"> but with an emphasis on identifying entities </w:t>
      </w:r>
      <w:ins w:id="15" w:author="Unknown Author" w:date="2023-11-13T18:08:21Z">
        <w:r>
          <w:rPr>
            <w:rFonts w:ascii="Arial" w:hAnsi="Arial"/>
            <w:color w:val="000000"/>
          </w:rPr>
          <w:t xml:space="preserve">(a person or  place) </w:t>
        </w:r>
      </w:ins>
      <w:r>
        <w:rPr>
          <w:rFonts w:ascii="Arial" w:hAnsi="Arial"/>
          <w:color w:val="000000"/>
        </w:rPr>
        <w:t xml:space="preserve">as well as </w:t>
      </w:r>
      <w:commentRangeStart w:id="6"/>
      <w:r>
        <w:rPr>
          <w:rFonts w:ascii="Arial" w:hAnsi="Arial"/>
          <w:color w:val="000000"/>
        </w:rPr>
        <w:t>commodities</w:t>
      </w:r>
      <w:ins w:id="16" w:author="Unknown Author" w:date="2023-11-13T18:08:36Z">
        <w:r>
          <w:rPr>
            <w:rFonts w:ascii="Arial" w:hAnsi="Arial"/>
            <w:color w:val="000000"/>
          </w:rPr>
          <w:t xml:space="preserve"> (items or objects</w:t>
        </w:r>
      </w:ins>
      <w:ins w:id="17" w:author="Unknown Author" w:date="2023-11-13T18:09:00Z">
        <w:r>
          <w:rPr>
            <w:rFonts w:ascii="Arial" w:hAnsi="Arial"/>
            <w:color w:val="000000"/>
          </w:rPr>
          <w:t xml:space="preserve"> such as foodstuffs)</w:t>
        </w:r>
      </w:ins>
      <w:r>
        <w:rPr>
          <w:rFonts w:ascii="Arial" w:hAnsi="Arial"/>
          <w:color w:val="000000"/>
        </w:rPr>
        <w:t xml:space="preserve"> </w:t>
      </w:r>
      <w:r>
        <w:rPr>
          <w:rFonts w:ascii="Arial" w:hAnsi="Arial"/>
          <w:color w:val="000000"/>
        </w:rPr>
      </w:r>
      <w:commentRangeEnd w:id="6"/>
      <w:r>
        <w:commentReference w:id="6"/>
      </w:r>
      <w:r>
        <w:rPr>
          <w:rFonts w:ascii="Arial" w:hAnsi="Arial"/>
          <w:color w:val="000000"/>
        </w:rPr>
        <w:t>in the tablets and proposing classes of transactional relationships reflected by consistent syntactical patterns in the tablets.</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rFonts w:ascii="Arial" w:hAnsi="Arial"/>
          <w:color w:val="000000"/>
        </w:rPr>
      </w:pPr>
      <w:r>
        <w:rPr>
          <w:rFonts w:ascii="Arial" w:hAnsi="Arial"/>
          <w:color w:val="000000"/>
        </w:rPr>
        <w:t>Our analysis identifies basic syntactical units that can be used independently but are also composable with other units to construct records of specific transaction type. We find evidence that these constructions appear across a number of tablets across a number of different find</w:t>
      </w:r>
      <w:ins w:id="18" w:author="Unknown Author" w:date="2023-11-13T18:07:12Z">
        <w:r>
          <w:rPr>
            <w:rFonts w:ascii="Arial" w:hAnsi="Arial"/>
            <w:color w:val="000000"/>
          </w:rPr>
          <w:t>-places</w:t>
        </w:r>
      </w:ins>
      <w:del w:id="19" w:author="Unknown Author" w:date="2023-11-13T18:07:15Z">
        <w:r>
          <w:rPr>
            <w:rFonts w:ascii="Arial" w:hAnsi="Arial"/>
            <w:color w:val="000000"/>
          </w:rPr>
          <w:delText xml:space="preserve"> sites</w:delText>
        </w:r>
      </w:del>
      <w:r>
        <w:rPr>
          <w:rFonts w:ascii="Arial" w:hAnsi="Arial"/>
          <w:color w:val="000000"/>
        </w:rPr>
        <w:t>.</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b/>
          <w:b/>
        </w:rPr>
      </w:pPr>
      <w:r>
        <w:rPr>
          <w:rFonts w:ascii="Arial" w:hAnsi="Arial"/>
          <w:b/>
          <w:bCs/>
          <w:i/>
          <w:color w:val="000000"/>
        </w:rPr>
        <w:t>Entity Lists and Commodity Lists</w:t>
      </w:r>
    </w:p>
    <w:p>
      <w:pPr>
        <w:pStyle w:val="TextBody"/>
        <w:spacing w:lineRule="auto" w:line="360" w:before="0" w:after="0"/>
        <w:rPr>
          <w:rFonts w:ascii="Arial" w:hAnsi="Arial"/>
          <w:color w:val="000000"/>
        </w:rPr>
      </w:pPr>
      <w:r>
        <w:rPr>
          <w:rFonts w:ascii="Arial" w:hAnsi="Arial"/>
          <w:color w:val="000000"/>
        </w:rPr>
        <w:t xml:space="preserve">The most basic syntactical pattern we find in the </w:t>
      </w:r>
      <w:commentRangeStart w:id="7"/>
      <w:r>
        <w:rPr>
          <w:rFonts w:ascii="Arial" w:hAnsi="Arial"/>
          <w:color w:val="000000"/>
        </w:rPr>
        <w:t xml:space="preserve">tablets is a list of entities (an ‘Entity List’) or commodities (a ‘Commodity List’). </w:t>
      </w:r>
      <w:r>
        <w:rPr>
          <w:rFonts w:ascii="Arial" w:hAnsi="Arial"/>
          <w:color w:val="000000"/>
        </w:rPr>
      </w:r>
      <w:ins w:id="20" w:author="Unknown Author" w:date="2023-11-14T15:52:01Z">
        <w:commentRangeEnd w:id="7"/>
        <w:r>
          <w:commentReference w:id="7"/>
        </w:r>
        <w:r>
          <w:rPr>
            <w:rFonts w:ascii="Arial" w:hAnsi="Arial"/>
            <w:color w:val="000000"/>
          </w:rPr>
          <w:t xml:space="preserve">As a rule we will propose any list </w:t>
        </w:r>
      </w:ins>
      <w:ins w:id="21" w:author="Unknown Author" w:date="2023-11-14T15:54:12Z">
        <w:r>
          <w:rPr>
            <w:rFonts w:ascii="Arial" w:hAnsi="Arial"/>
            <w:color w:val="000000"/>
          </w:rPr>
          <w:t xml:space="preserve">consisting of logograms commonly identified as commodites (such as </w:t>
        </w:r>
      </w:ins>
      <w:ins w:id="22" w:author="Unknown Author" w:date="2023-11-14T15:54:12Z">
        <w:r>
          <w:rPr>
            <w:rFonts w:eastAsia="Noto Serif CJK SC" w:cs="DejaVu Sans" w:ascii="Arial" w:hAnsi="Arial"/>
            <w:smallCaps/>
            <w:color w:val="000000"/>
            <w:kern w:val="2"/>
            <w:sz w:val="24"/>
            <w:szCs w:val="24"/>
            <w:lang w:val="en-IE" w:eastAsia="zh-CN" w:bidi="ar-SA"/>
          </w:rPr>
          <w:t>gra, vin, nic</w:t>
        </w:r>
      </w:ins>
      <w:ins w:id="23" w:author="Unknown Author" w:date="2023-11-14T15:54:12Z">
        <w:r>
          <w:rPr>
            <w:rFonts w:ascii="Arial" w:hAnsi="Arial"/>
            <w:color w:val="000000"/>
          </w:rPr>
          <w:t xml:space="preserve"> and so on) and paired with a nume</w:t>
        </w:r>
      </w:ins>
      <w:ins w:id="24" w:author="Unknown Author" w:date="2023-11-14T15:55:00Z">
        <w:r>
          <w:rPr>
            <w:rFonts w:ascii="Arial" w:hAnsi="Arial"/>
            <w:color w:val="000000"/>
          </w:rPr>
          <w:t>ral as a ‘Commodity List’. Likewise we will propose</w:t>
        </w:r>
      </w:ins>
      <w:ins w:id="25" w:author="Unknown Author" w:date="2023-11-14T15:56:11Z">
        <w:r>
          <w:rPr>
            <w:rFonts w:ascii="Arial" w:hAnsi="Arial"/>
            <w:color w:val="000000"/>
          </w:rPr>
          <w:t xml:space="preserve"> any list consisting of sign-group followed by numeral such as in ZA 14 below as an ‘Entity List’, our assumption being that the sign-groups denote persons or places rather than objects such as commodities. </w:t>
        </w:r>
      </w:ins>
      <w:del w:id="26" w:author="Unknown Author" w:date="2023-11-14T15:57:31Z">
        <w:r>
          <w:rPr>
            <w:rFonts w:ascii="Arial" w:hAnsi="Arial"/>
            <w:color w:val="000000"/>
          </w:rPr>
          <w:delText>This is</w:delText>
        </w:r>
      </w:del>
      <w:ins w:id="27" w:author="Unknown Author" w:date="2023-11-14T15:57:32Z">
        <w:r>
          <w:rPr>
            <w:rFonts w:ascii="Arial" w:hAnsi="Arial"/>
            <w:color w:val="000000"/>
          </w:rPr>
          <w:t>Both Commodity and Entity Lists are</w:t>
        </w:r>
      </w:ins>
      <w:r>
        <w:rPr>
          <w:rFonts w:ascii="Arial" w:hAnsi="Arial"/>
          <w:color w:val="000000"/>
        </w:rPr>
        <w:t xml:space="preserve"> found in all the tablets we are discussing here but there are some that consist solely of lists of entities or commodities. In most cases such ‘Entity List’ tablets record whole numbers against the entities, so for the purposes of our network map we interpret them as involving a transaction regarding the movement or allocation of people between the administrative centre and </w:t>
      </w:r>
      <w:del w:id="28" w:author="Unknown Author" w:date="2023-11-14T13:01:02Z">
        <w:r>
          <w:rPr>
            <w:rFonts w:ascii="Arial" w:hAnsi="Arial"/>
            <w:color w:val="000000"/>
          </w:rPr>
          <w:delText>t</w:delText>
        </w:r>
      </w:del>
      <w:del w:id="29" w:author="Unknown Author" w:date="2023-11-14T13:00:59Z">
        <w:r>
          <w:rPr>
            <w:rFonts w:ascii="Arial" w:hAnsi="Arial"/>
            <w:color w:val="000000"/>
          </w:rPr>
          <w:delText>he</w:delText>
        </w:r>
      </w:del>
      <w:del w:id="30" w:author="Unknown Author" w:date="2023-11-13T18:24:44Z">
        <w:r>
          <w:rPr>
            <w:rFonts w:ascii="Arial" w:hAnsi="Arial"/>
            <w:color w:val="000000"/>
          </w:rPr>
          <w:delText xml:space="preserve"> named</w:delText>
        </w:r>
      </w:del>
      <w:del w:id="31" w:author="Unknown Author" w:date="2023-11-14T13:00:59Z">
        <w:r>
          <w:rPr>
            <w:rFonts w:ascii="Arial" w:hAnsi="Arial"/>
            <w:color w:val="000000"/>
          </w:rPr>
          <w:delText xml:space="preserve"> </w:delText>
        </w:r>
      </w:del>
      <w:ins w:id="32" w:author="Unknown Author" w:date="2023-11-14T13:01:03Z">
        <w:commentRangeStart w:id="8"/>
        <w:r>
          <w:rPr>
            <w:rFonts w:ascii="Arial" w:hAnsi="Arial"/>
            <w:color w:val="000000"/>
          </w:rPr>
          <w:t xml:space="preserve">what we interpret as an </w:t>
        </w:r>
      </w:ins>
      <w:r>
        <w:rPr>
          <w:rFonts w:ascii="Arial" w:hAnsi="Arial"/>
          <w:color w:val="000000"/>
        </w:rPr>
        <w:t>entity</w:t>
      </w:r>
      <w:ins w:id="33" w:author="Unknown Author" w:date="2023-11-14T13:01:13Z">
        <w:r>
          <w:rPr>
            <w:rFonts w:ascii="Arial" w:hAnsi="Arial"/>
            <w:color w:val="000000"/>
          </w:rPr>
          <w:t xml:space="preserve"> </w:t>
        </w:r>
      </w:ins>
      <w:ins w:id="34" w:author="Unknown Author" w:date="2023-11-14T13:01:13Z">
        <w:r>
          <w:rPr>
            <w:rFonts w:ascii="Arial" w:hAnsi="Arial"/>
            <w:color w:val="000000"/>
          </w:rPr>
          <w:t>name specified in the inscription</w:t>
        </w:r>
      </w:ins>
      <w:ins w:id="35" w:author="Unknown Author" w:date="2023-11-13T18:24:56Z">
        <w:r>
          <w:rPr>
            <w:rFonts w:ascii="Arial" w:hAnsi="Arial"/>
            <w:color w:val="000000"/>
          </w:rPr>
          <w:t xml:space="preserve"> (</w:t>
        </w:r>
      </w:ins>
      <w:ins w:id="36" w:author="Unknown Author" w:date="2023-11-14T13:01:20Z">
        <w:r>
          <w:rPr>
            <w:rFonts w:ascii="Arial" w:hAnsi="Arial"/>
            <w:color w:val="000000"/>
          </w:rPr>
          <w:t xml:space="preserve">for example, </w:t>
        </w:r>
      </w:ins>
      <w:ins w:id="37" w:author="Unknown Author" w:date="2023-11-13T18:25:04Z">
        <w:r>
          <w:rPr>
            <w:rFonts w:ascii="Arial" w:hAnsi="Arial"/>
            <w:color w:val="000000"/>
          </w:rPr>
          <w:t>a person or place)</w:t>
        </w:r>
      </w:ins>
      <w:r>
        <w:rPr>
          <w:rFonts w:ascii="Arial" w:hAnsi="Arial"/>
          <w:color w:val="000000"/>
        </w:rPr>
      </w:r>
      <w:commentRangeEnd w:id="8"/>
      <w:r>
        <w:commentReference w:id="8"/>
      </w:r>
      <w:r>
        <w:rPr>
          <w:rFonts w:ascii="Arial" w:hAnsi="Arial"/>
          <w:color w:val="000000"/>
        </w:rPr>
        <w:t>.</w:t>
      </w:r>
    </w:p>
    <w:p>
      <w:pPr>
        <w:pStyle w:val="TextBody"/>
        <w:spacing w:lineRule="auto" w:line="360"/>
        <w:rPr/>
      </w:pPr>
      <w:ins w:id="38" w:author="Unknown Author" w:date="2023-11-13T18:14:30Z">
        <w:r>
          <w:rPr/>
        </w:r>
      </w:ins>
    </w:p>
    <w:p>
      <w:pPr>
        <w:pStyle w:val="TextBody"/>
        <w:spacing w:lineRule="auto" w:line="360"/>
        <w:rPr/>
      </w:pPr>
      <w:r>
        <w:rPr/>
        <mc:AlternateContent>
          <mc:Choice Requires="wps">
            <w:drawing>
              <wp:anchor behindDoc="0" distT="0" distB="0" distL="0" distR="0" simplePos="0" locked="0" layoutInCell="1" allowOverlap="1" relativeHeight="24">
                <wp:simplePos x="0" y="0"/>
                <wp:positionH relativeFrom="column">
                  <wp:posOffset>280035</wp:posOffset>
                </wp:positionH>
                <wp:positionV relativeFrom="paragraph">
                  <wp:posOffset>82550</wp:posOffset>
                </wp:positionV>
                <wp:extent cx="2292350" cy="2782570"/>
                <wp:effectExtent l="0" t="0" r="0" b="0"/>
                <wp:wrapSquare wrapText="largest"/>
                <wp:docPr id="1" name="Frame7"/>
                <a:graphic xmlns:a="http://schemas.openxmlformats.org/drawingml/2006/main">
                  <a:graphicData uri="http://schemas.microsoft.com/office/word/2010/wordprocessingShape">
                    <wps:wsp>
                      <wps:cNvSpPr/>
                      <wps:spPr>
                        <a:xfrm>
                          <a:off x="0" y="0"/>
                          <a:ext cx="2291760" cy="27820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291715" cy="2279015"/>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2291715" cy="227901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w:t>
                            </w:r>
                            <w:r>
                              <w:rPr/>
                              <w:fldChar w:fldCharType="end"/>
                            </w:r>
                            <w:r>
                              <w:rPr/>
                              <w:t>: ZA 14 Photograph (GORILA 1975)</w:t>
                            </w:r>
                          </w:p>
                        </w:txbxContent>
                      </wps:txbx>
                      <wps:bodyPr lIns="0" rIns="0" tIns="0" bIns="0">
                        <a:noAutofit/>
                      </wps:bodyPr>
                    </wps:wsp>
                  </a:graphicData>
                </a:graphic>
              </wp:anchor>
            </w:drawing>
          </mc:Choice>
          <mc:Fallback>
            <w:pict>
              <v:rect id="shape_0" ID="Frame7" stroked="f" style="position:absolute;margin-left:22.05pt;margin-top:6.5pt;width:180.4pt;height:219pt">
                <w10:wrap type="square"/>
                <v:fill o:detectmouseclick="t" on="false"/>
                <v:stroke color="#3465a4" joinstyle="round" endcap="flat"/>
                <v:textbox>
                  <w:txbxContent>
                    <w:p>
                      <w:pPr>
                        <w:pStyle w:val="Figure"/>
                        <w:spacing w:before="120" w:after="120"/>
                        <w:rPr/>
                      </w:pPr>
                      <w:r>
                        <w:rPr/>
                        <w:drawing>
                          <wp:inline distT="0" distB="0" distL="0" distR="0">
                            <wp:extent cx="2291715" cy="22790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2"/>
                                    <a:stretch>
                                      <a:fillRect/>
                                    </a:stretch>
                                  </pic:blipFill>
                                  <pic:spPr bwMode="auto">
                                    <a:xfrm>
                                      <a:off x="0" y="0"/>
                                      <a:ext cx="2291715" cy="227901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w:t>
                      </w:r>
                      <w:r>
                        <w:rPr/>
                        <w:fldChar w:fldCharType="end"/>
                      </w:r>
                      <w:r>
                        <w:rPr/>
                        <w:t>: ZA 14 Photograph (GORILA 1975)</w:t>
                      </w:r>
                    </w:p>
                  </w:txbxContent>
                </v:textbox>
              </v:rect>
            </w:pict>
          </mc:Fallback>
        </mc:AlternateContent>
        <mc:AlternateContent>
          <mc:Choice Requires="wps">
            <w:drawing>
              <wp:anchor behindDoc="0" distT="0" distB="0" distL="0" distR="0" simplePos="0" locked="0" layoutInCell="1" allowOverlap="1" relativeHeight="25">
                <wp:simplePos x="0" y="0"/>
                <wp:positionH relativeFrom="column">
                  <wp:posOffset>3202305</wp:posOffset>
                </wp:positionH>
                <wp:positionV relativeFrom="paragraph">
                  <wp:posOffset>84455</wp:posOffset>
                </wp:positionV>
                <wp:extent cx="2212340" cy="2780665"/>
                <wp:effectExtent l="0" t="0" r="0" b="0"/>
                <wp:wrapSquare wrapText="largest"/>
                <wp:docPr id="5" name="Frame26"/>
                <a:graphic xmlns:a="http://schemas.openxmlformats.org/drawingml/2006/main">
                  <a:graphicData uri="http://schemas.microsoft.com/office/word/2010/wordprocessingShape">
                    <wps:wsp>
                      <wps:cNvSpPr/>
                      <wps:spPr>
                        <a:xfrm>
                          <a:off x="0" y="0"/>
                          <a:ext cx="2211840" cy="27799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211705" cy="2277110"/>
                                  <wp:effectExtent l="0" t="0" r="0" b="0"/>
                                  <wp:docPr id="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6" descr=""/>
                                          <pic:cNvPicPr>
                                            <a:picLocks noChangeAspect="1" noChangeArrowheads="1"/>
                                          </pic:cNvPicPr>
                                        </pic:nvPicPr>
                                        <pic:blipFill>
                                          <a:blip r:embed="rId3"/>
                                          <a:stretch>
                                            <a:fillRect/>
                                          </a:stretch>
                                        </pic:blipFill>
                                        <pic:spPr bwMode="auto">
                                          <a:xfrm>
                                            <a:off x="0" y="0"/>
                                            <a:ext cx="2211705" cy="227711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t>: ZA 14 Transcription (GORILA 1975)</w:t>
                            </w:r>
                          </w:p>
                        </w:txbxContent>
                      </wps:txbx>
                      <wps:bodyPr lIns="0" rIns="0" tIns="0" bIns="0">
                        <a:noAutofit/>
                      </wps:bodyPr>
                    </wps:wsp>
                  </a:graphicData>
                </a:graphic>
              </wp:anchor>
            </w:drawing>
          </mc:Choice>
          <mc:Fallback>
            <w:pict>
              <v:rect id="shape_0" ID="Frame26" stroked="f" style="position:absolute;margin-left:252.15pt;margin-top:6.65pt;width:174.1pt;height:218.85pt">
                <w10:wrap type="square"/>
                <v:fill o:detectmouseclick="t" on="false"/>
                <v:stroke color="#3465a4" joinstyle="round" endcap="flat"/>
                <v:textbox>
                  <w:txbxContent>
                    <w:p>
                      <w:pPr>
                        <w:pStyle w:val="Figure"/>
                        <w:spacing w:before="120" w:after="120"/>
                        <w:rPr/>
                      </w:pPr>
                      <w:r>
                        <w:rPr/>
                        <w:drawing>
                          <wp:inline distT="0" distB="0" distL="0" distR="0">
                            <wp:extent cx="2211705" cy="2277110"/>
                            <wp:effectExtent l="0" t="0" r="0" b="0"/>
                            <wp:docPr id="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 descr=""/>
                                    <pic:cNvPicPr>
                                      <a:picLocks noChangeAspect="1" noChangeArrowheads="1"/>
                                    </pic:cNvPicPr>
                                  </pic:nvPicPr>
                                  <pic:blipFill>
                                    <a:blip r:embed="rId3"/>
                                    <a:stretch>
                                      <a:fillRect/>
                                    </a:stretch>
                                  </pic:blipFill>
                                  <pic:spPr bwMode="auto">
                                    <a:xfrm>
                                      <a:off x="0" y="0"/>
                                      <a:ext cx="2211705" cy="227711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w:t>
                      </w:r>
                      <w:r>
                        <w:rPr/>
                        <w:fldChar w:fldCharType="end"/>
                      </w:r>
                      <w:r>
                        <w:rPr/>
                        <w:t>: ZA 14 Transcription (GORILA 1975)</w:t>
                      </w:r>
                    </w:p>
                  </w:txbxContent>
                </v:textbox>
              </v:rect>
            </w:pict>
          </mc:Fallback>
        </mc:AlternateContent>
      </w:r>
    </w:p>
    <w:p>
      <w:pPr>
        <w:pStyle w:val="TextBody"/>
        <w:spacing w:lineRule="auto" w:line="360"/>
        <w:rPr/>
      </w:pPr>
      <w:ins w:id="40" w:author="Unknown Author" w:date="2023-11-13T18:11:21Z">
        <w:r>
          <w:rPr/>
        </w:r>
      </w:ins>
    </w:p>
    <w:p>
      <w:pPr>
        <w:pStyle w:val="TextBody"/>
        <w:spacing w:lineRule="auto" w:line="360"/>
        <w:rPr/>
      </w:pPr>
      <w:ins w:id="42" w:author="Unknown Author" w:date="2023-11-13T18:11:21Z">
        <w:r>
          <w:rPr/>
        </w:r>
      </w:ins>
    </w:p>
    <w:p>
      <w:pPr>
        <w:pStyle w:val="TextBody"/>
        <w:spacing w:lineRule="auto" w:line="360"/>
        <w:rPr/>
      </w:pPr>
      <w:ins w:id="44" w:author="Unknown Author" w:date="2023-11-13T18:11:21Z">
        <w:r>
          <w:rPr/>
        </w:r>
      </w:ins>
    </w:p>
    <w:p>
      <w:pPr>
        <w:pStyle w:val="TextBody"/>
        <w:spacing w:lineRule="auto" w:line="360"/>
        <w:rPr/>
      </w:pPr>
      <w:r>
        <w:rPr/>
      </w:r>
    </w:p>
    <w:p>
      <w:pPr>
        <w:pStyle w:val="PreformattedText"/>
        <w:spacing w:lineRule="auto" w:line="360"/>
        <w:rPr>
          <w:rFonts w:ascii="monospace" w:hAnsi="monospace"/>
          <w:color w:val="000000"/>
          <w:sz w:val="24"/>
          <w:szCs w:val="24"/>
        </w:rPr>
      </w:pPr>
      <w:r>
        <w:rPr>
          <w:rFonts w:ascii="monospace" w:hAnsi="monospace"/>
          <w:color w:val="000000"/>
          <w:sz w:val="24"/>
          <w:szCs w:val="24"/>
        </w:rPr>
        <w:tab/>
        <w:t xml:space="preserve"> </w:t>
      </w:r>
      <w:del w:id="46" w:author="Unknown Author" w:date="2023-11-13T18:11:16Z">
        <w:r>
          <w:rPr>
            <w:rFonts w:ascii="monospace" w:hAnsi="monospace"/>
            <w:color w:val="000000"/>
            <w:sz w:val="24"/>
            <w:szCs w:val="24"/>
          </w:rPr>
          <w:delText xml:space="preserve"> </w:delText>
        </w:r>
      </w:del>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3212"/>
        <w:gridCol w:w="3209"/>
        <w:gridCol w:w="3217"/>
      </w:tblGrid>
      <w:tr>
        <w:trPr/>
        <w:tc>
          <w:tcPr>
            <w:tcW w:w="6421" w:type="dxa"/>
            <w:gridSpan w:val="2"/>
            <w:tcBorders>
              <w:top w:val="single" w:sz="2" w:space="0" w:color="000000"/>
              <w:left w:val="single" w:sz="2" w:space="0" w:color="000000"/>
              <w:bottom w:val="single" w:sz="2" w:space="0" w:color="000000"/>
            </w:tcBorders>
          </w:tcPr>
          <w:p>
            <w:pPr>
              <w:pStyle w:val="PreformattedText"/>
              <w:keepNext w:val="true"/>
              <w:spacing w:lineRule="auto" w:line="360"/>
              <w:ind w:left="709" w:hanging="0"/>
              <w:jc w:val="center"/>
              <w:rPr>
                <w:rFonts w:ascii="monospace" w:hAnsi="monospace"/>
                <w:b/>
                <w:b/>
                <w:bCs/>
                <w:color w:val="000000"/>
                <w:sz w:val="24"/>
                <w:szCs w:val="24"/>
              </w:rPr>
            </w:pPr>
            <w:r>
              <w:rPr>
                <w:rFonts w:ascii="monospace" w:hAnsi="monospace"/>
                <w:b/>
                <w:bCs/>
                <w:color w:val="000000"/>
                <w:sz w:val="24"/>
                <w:szCs w:val="24"/>
              </w:rPr>
              <w:t xml:space="preserve">Tablet </w:t>
            </w:r>
            <w:commentRangeStart w:id="9"/>
            <w:r>
              <w:rPr>
                <w:rFonts w:ascii="monospace" w:hAnsi="monospace"/>
                <w:b/>
                <w:bCs/>
                <w:color w:val="000000"/>
                <w:sz w:val="24"/>
                <w:szCs w:val="24"/>
              </w:rPr>
              <w:t>Reading</w:t>
            </w:r>
            <w:commentRangeEnd w:id="9"/>
            <w:r>
              <w:commentReference w:id="9"/>
            </w:r>
            <w:r>
              <w:rPr>
                <w:rFonts w:ascii="monospace" w:hAnsi="monospace"/>
                <w:b/>
                <w:bCs/>
                <w:color w:val="000000"/>
                <w:sz w:val="24"/>
                <w:szCs w:val="24"/>
              </w:rPr>
            </w:r>
          </w:p>
        </w:tc>
        <w:tc>
          <w:tcPr>
            <w:tcW w:w="3217" w:type="dxa"/>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b/>
                <w:b/>
                <w:bCs/>
                <w:color w:val="000000"/>
                <w:sz w:val="24"/>
                <w:szCs w:val="24"/>
              </w:rPr>
            </w:pPr>
            <w:r>
              <w:rPr>
                <w:rFonts w:ascii="monospace" w:hAnsi="monospace"/>
                <w:b/>
                <w:bCs/>
                <w:color w:val="000000"/>
                <w:sz w:val="24"/>
                <w:szCs w:val="24"/>
              </w:rPr>
              <w:t>Pattern</w:t>
            </w:r>
          </w:p>
        </w:tc>
      </w:tr>
      <w:tr>
        <w:trPr/>
        <w:tc>
          <w:tcPr>
            <w:tcW w:w="3212"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rPr>
              <w:t>ME-KI-DI</w:t>
            </w:r>
          </w:p>
        </w:tc>
        <w:tc>
          <w:tcPr>
            <w:tcW w:w="3209" w:type="dxa"/>
            <w:tcBorders>
              <w:left w:val="single" w:sz="2" w:space="0" w:color="000000"/>
              <w:bottom w:val="single" w:sz="2" w:space="0" w:color="000000"/>
            </w:tcBorders>
          </w:tcPr>
          <w:p>
            <w:pPr>
              <w:pStyle w:val="PreformattedText"/>
              <w:spacing w:lineRule="auto" w:line="360"/>
              <w:ind w:left="709" w:hanging="0"/>
              <w:rPr>
                <w:rFonts w:ascii="monospace" w:hAnsi="monospace"/>
                <w:color w:val="000000"/>
                <w:sz w:val="24"/>
                <w:szCs w:val="24"/>
              </w:rPr>
            </w:pPr>
            <w:r>
              <w:rPr>
                <w:rFonts w:ascii="monospace" w:hAnsi="monospace"/>
                <w:color w:val="000000"/>
                <w:sz w:val="24"/>
                <w:szCs w:val="24"/>
              </w:rPr>
              <w:t>1</w:t>
            </w:r>
          </w:p>
        </w:tc>
        <w:tc>
          <w:tcPr>
            <w:tcW w:w="3217" w:type="dxa"/>
            <w:vMerge w:val="restart"/>
            <w:tcBorders>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Entity List</w:t>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del w:id="47" w:author="Unknown Author" w:date="2023-11-13T18:22:48Z">
              <w:r>
                <w:rPr>
                  <w:rFonts w:ascii="monospace" w:hAnsi="monospace"/>
                  <w:color w:val="000000"/>
                  <w:sz w:val="24"/>
                  <w:szCs w:val="24"/>
                </w:rPr>
                <w:delText>*21</w:delText>
              </w:r>
            </w:del>
            <w:ins w:id="48" w:author="Unknown Author" w:date="2023-11-13T18:22:48Z">
              <w:r>
                <w:rPr>
                  <w:rFonts w:ascii="monospace" w:hAnsi="monospace"/>
                  <w:color w:val="000000"/>
                  <w:sz w:val="24"/>
                  <w:szCs w:val="24"/>
                </w:rPr>
                <w:t>Qi</w:t>
              </w:r>
            </w:ins>
            <w:r>
              <w:rPr>
                <w:rFonts w:ascii="monospace" w:hAnsi="monospace"/>
                <w:color w:val="000000"/>
                <w:sz w:val="24"/>
                <w:szCs w:val="24"/>
              </w:rPr>
              <w:t>F-*118</w:t>
            </w:r>
          </w:p>
        </w:tc>
        <w:tc>
          <w:tcPr>
            <w:tcW w:w="32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1</w:t>
            </w:r>
          </w:p>
        </w:tc>
        <w:tc>
          <w:tcPr>
            <w:tcW w:w="321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PU-NI-KA-</w:t>
            </w:r>
            <w:del w:id="49" w:author="Unknown Author" w:date="2023-11-13T18:17:07Z">
              <w:r>
                <w:rPr>
                  <w:rFonts w:ascii="monospace" w:hAnsi="monospace"/>
                  <w:color w:val="000000"/>
                  <w:sz w:val="24"/>
                  <w:szCs w:val="24"/>
                </w:rPr>
                <w:delText>*363</w:delText>
              </w:r>
            </w:del>
            <w:ins w:id="50" w:author="Unknown Author" w:date="2023-11-13T18:17:07Z">
              <w:r>
                <w:rPr>
                  <w:rFonts w:ascii="monospace" w:hAnsi="monospace"/>
                  <w:color w:val="000000"/>
                  <w:sz w:val="24"/>
                  <w:szCs w:val="24"/>
                </w:rPr>
                <w:t>SO</w:t>
              </w:r>
            </w:ins>
          </w:p>
        </w:tc>
        <w:tc>
          <w:tcPr>
            <w:tcW w:w="32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3</w:t>
            </w:r>
          </w:p>
        </w:tc>
        <w:tc>
          <w:tcPr>
            <w:tcW w:w="321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QA-TI-JU</w:t>
            </w:r>
          </w:p>
        </w:tc>
        <w:tc>
          <w:tcPr>
            <w:tcW w:w="32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8</w:t>
            </w:r>
          </w:p>
        </w:tc>
        <w:tc>
          <w:tcPr>
            <w:tcW w:w="321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KU-PI</w:t>
            </w:r>
          </w:p>
        </w:tc>
        <w:tc>
          <w:tcPr>
            <w:tcW w:w="32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1</w:t>
            </w:r>
          </w:p>
        </w:tc>
        <w:tc>
          <w:tcPr>
            <w:tcW w:w="321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lang w:val="es-ES"/>
              </w:rPr>
            </w:pPr>
            <w:r>
              <w:rPr>
                <w:rFonts w:ascii="monospace" w:hAnsi="monospace"/>
                <w:color w:val="000000"/>
                <w:sz w:val="24"/>
                <w:szCs w:val="24"/>
                <w:lang w:val="es-ES"/>
              </w:rPr>
              <w:t>TU-MI-TI-ZA-SE</w:t>
            </w:r>
          </w:p>
        </w:tc>
        <w:tc>
          <w:tcPr>
            <w:tcW w:w="32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45[</w:t>
            </w:r>
          </w:p>
        </w:tc>
        <w:tc>
          <w:tcPr>
            <w:tcW w:w="321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PA-NU-QE</w:t>
            </w:r>
          </w:p>
        </w:tc>
        <w:tc>
          <w:tcPr>
            <w:tcW w:w="32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2</w:t>
            </w:r>
          </w:p>
        </w:tc>
        <w:tc>
          <w:tcPr>
            <w:tcW w:w="321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JA-WI[</w:t>
            </w:r>
          </w:p>
        </w:tc>
        <w:tc>
          <w:tcPr>
            <w:tcW w:w="32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w:t>
            </w:r>
          </w:p>
        </w:tc>
        <w:tc>
          <w:tcPr>
            <w:tcW w:w="321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bl>
    <w:p>
      <w:pPr>
        <w:pStyle w:val="Table"/>
        <w:spacing w:lineRule="auto" w:line="360"/>
        <w:rPr/>
      </w:pPr>
      <w:commentRangeStart w:id="10"/>
      <w:r>
        <w:rPr/>
        <w:t xml:space="preserve">Table </w:t>
      </w:r>
      <w:r>
        <w:rPr/>
        <w:fldChar w:fldCharType="begin"/>
      </w:r>
      <w:r>
        <w:rPr/>
        <w:instrText> SEQ Table \* ARABIC </w:instrText>
      </w:r>
      <w:r>
        <w:rPr/>
        <w:fldChar w:fldCharType="separate"/>
      </w:r>
      <w:r>
        <w:rPr/>
        <w:t>1</w:t>
      </w:r>
      <w:r>
        <w:rPr/>
        <w:fldChar w:fldCharType="end"/>
      </w:r>
      <w:r>
        <w:rPr/>
        <w:t>: ZA</w:t>
      </w:r>
      <w:ins w:id="51" w:author="Unknown Author" w:date="2023-11-13T19:30:02Z">
        <w:r>
          <w:rPr/>
          <w:t xml:space="preserve"> </w:t>
        </w:r>
      </w:ins>
      <w:r>
        <w:rPr/>
        <w:t>14 – a simple entity list</w:t>
      </w:r>
      <w:del w:id="52" w:author="Unknown Author" w:date="2023-11-13T18:13:07Z">
        <w:r>
          <w:rPr/>
          <w:delText>.</w:delText>
        </w:r>
      </w:del>
      <w:ins w:id="53" w:author="Unknown Author" w:date="2023-11-13T18:14:39Z">
        <w:r>
          <w:rPr/>
          <w:t>, possibly of people (Schoep 2002).</w:t>
        </w:r>
      </w:ins>
      <w:r>
        <w:rPr/>
      </w:r>
      <w:ins w:id="54" w:author="Unknown Author" w:date="2023-11-13T18:19:37Z">
        <w:commentRangeEnd w:id="10"/>
        <w:r>
          <w:commentReference w:id="10"/>
        </w:r>
        <w:r>
          <w:rPr/>
          <w:t xml:space="preserve"> The reading is per Younger </w:t>
        </w:r>
      </w:ins>
      <w:ins w:id="55" w:author="Unknown Author" w:date="2023-11-13T18:21:14Z">
        <w:r>
          <w:rPr/>
          <w:t>(2023).</w:t>
        </w:r>
      </w:ins>
    </w:p>
    <w:p>
      <w:pPr>
        <w:pStyle w:val="TextBody"/>
        <w:spacing w:lineRule="auto" w:line="360" w:before="0" w:after="0"/>
        <w:rPr/>
      </w:pPr>
      <w:r>
        <w:rPr/>
      </w:r>
    </w:p>
    <w:p>
      <w:pPr>
        <w:pStyle w:val="TextBody"/>
        <w:spacing w:lineRule="auto" w:line="360" w:before="0" w:after="0"/>
        <w:rPr>
          <w:rFonts w:ascii="Arial" w:hAnsi="Arial"/>
          <w:color w:val="000000"/>
          <w:highlight w:val="white"/>
        </w:rPr>
      </w:pPr>
      <w:r>
        <w:rPr>
          <w:rFonts w:ascii="Arial" w:hAnsi="Arial"/>
          <w:color w:val="000000"/>
          <w:highlight w:val="white"/>
        </w:rPr>
        <w:t xml:space="preserve">There are a reasonably large number of such entity lists, mostly in a fragmentary state: </w:t>
      </w:r>
      <w:commentRangeStart w:id="11"/>
      <w:r>
        <w:rPr>
          <w:rFonts w:ascii="Arial" w:hAnsi="Arial"/>
          <w:color w:val="000000"/>
          <w:highlight w:val="white"/>
        </w:rPr>
        <w:t>HT</w:t>
      </w:r>
      <w:ins w:id="56" w:author="Unknown Author" w:date="2023-11-13T18:23:26Z">
        <w:r>
          <w:rPr>
            <w:rFonts w:ascii="Arial" w:hAnsi="Arial"/>
            <w:color w:val="000000"/>
            <w:highlight w:val="white"/>
          </w:rPr>
          <w:t xml:space="preserve"> </w:t>
        </w:r>
      </w:ins>
      <w:r>
        <w:rPr>
          <w:rFonts w:ascii="Arial" w:hAnsi="Arial"/>
          <w:color w:val="000000"/>
          <w:highlight w:val="white"/>
        </w:rPr>
        <w:t>108, HT</w:t>
      </w:r>
      <w:ins w:id="57" w:author="Unknown Author" w:date="2023-11-13T18:23:28Z">
        <w:r>
          <w:rPr>
            <w:rFonts w:ascii="Arial" w:hAnsi="Arial"/>
            <w:color w:val="000000"/>
            <w:highlight w:val="white"/>
          </w:rPr>
          <w:t xml:space="preserve"> </w:t>
        </w:r>
      </w:ins>
      <w:r>
        <w:rPr>
          <w:rFonts w:ascii="Arial" w:hAnsi="Arial"/>
          <w:color w:val="000000"/>
          <w:highlight w:val="white"/>
        </w:rPr>
        <w:t>146, HT</w:t>
      </w:r>
      <w:ins w:id="58" w:author="Unknown Author" w:date="2023-11-13T18:23:30Z">
        <w:r>
          <w:rPr>
            <w:rFonts w:ascii="Arial" w:hAnsi="Arial"/>
            <w:color w:val="000000"/>
            <w:highlight w:val="white"/>
          </w:rPr>
          <w:t xml:space="preserve"> </w:t>
        </w:r>
      </w:ins>
      <w:r>
        <w:rPr>
          <w:rFonts w:ascii="Arial" w:hAnsi="Arial"/>
          <w:color w:val="000000"/>
          <w:highlight w:val="white"/>
        </w:rPr>
        <w:t>25a, HT</w:t>
      </w:r>
      <w:ins w:id="59" w:author="Unknown Author" w:date="2023-11-13T18:23:31Z">
        <w:r>
          <w:rPr>
            <w:rFonts w:ascii="Arial" w:hAnsi="Arial"/>
            <w:color w:val="000000"/>
            <w:highlight w:val="white"/>
          </w:rPr>
          <w:t xml:space="preserve"> </w:t>
        </w:r>
      </w:ins>
      <w:r>
        <w:rPr>
          <w:rFonts w:ascii="Arial" w:hAnsi="Arial"/>
          <w:color w:val="000000"/>
          <w:highlight w:val="white"/>
        </w:rPr>
        <w:t>29, HT</w:t>
      </w:r>
      <w:ins w:id="60" w:author="Unknown Author" w:date="2023-11-13T18:23:32Z">
        <w:r>
          <w:rPr>
            <w:rFonts w:ascii="Arial" w:hAnsi="Arial"/>
            <w:color w:val="000000"/>
            <w:highlight w:val="white"/>
          </w:rPr>
          <w:t xml:space="preserve"> </w:t>
        </w:r>
      </w:ins>
      <w:r>
        <w:rPr>
          <w:rFonts w:ascii="Arial" w:hAnsi="Arial"/>
          <w:color w:val="000000"/>
          <w:highlight w:val="white"/>
        </w:rPr>
        <w:t>3, HT</w:t>
      </w:r>
      <w:ins w:id="61" w:author="Unknown Author" w:date="2023-11-13T18:23:34Z">
        <w:r>
          <w:rPr>
            <w:rFonts w:ascii="Arial" w:hAnsi="Arial"/>
            <w:color w:val="000000"/>
            <w:highlight w:val="white"/>
          </w:rPr>
          <w:t xml:space="preserve"> </w:t>
        </w:r>
      </w:ins>
      <w:r>
        <w:rPr>
          <w:rFonts w:ascii="Arial" w:hAnsi="Arial"/>
          <w:color w:val="000000"/>
          <w:highlight w:val="white"/>
        </w:rPr>
        <w:t>39, HT</w:t>
      </w:r>
      <w:ins w:id="62" w:author="Unknown Author" w:date="2023-11-13T18:23:35Z">
        <w:r>
          <w:rPr>
            <w:rFonts w:ascii="Arial" w:hAnsi="Arial"/>
            <w:color w:val="000000"/>
            <w:highlight w:val="white"/>
          </w:rPr>
          <w:t xml:space="preserve"> </w:t>
        </w:r>
      </w:ins>
      <w:r>
        <w:rPr>
          <w:rFonts w:ascii="Arial" w:hAnsi="Arial"/>
          <w:color w:val="000000"/>
          <w:highlight w:val="white"/>
        </w:rPr>
        <w:t>63, HT</w:t>
      </w:r>
      <w:ins w:id="63" w:author="Unknown Author" w:date="2023-11-13T18:23:36Z">
        <w:r>
          <w:rPr>
            <w:rFonts w:ascii="Arial" w:hAnsi="Arial"/>
            <w:color w:val="000000"/>
            <w:highlight w:val="white"/>
          </w:rPr>
          <w:t xml:space="preserve"> </w:t>
        </w:r>
      </w:ins>
      <w:r>
        <w:rPr>
          <w:rFonts w:ascii="Arial" w:hAnsi="Arial"/>
          <w:color w:val="000000"/>
          <w:highlight w:val="white"/>
        </w:rPr>
        <w:t>98a, HT</w:t>
      </w:r>
      <w:ins w:id="64" w:author="Unknown Author" w:date="2023-11-13T18:23:37Z">
        <w:r>
          <w:rPr>
            <w:rFonts w:ascii="Arial" w:hAnsi="Arial"/>
            <w:color w:val="000000"/>
            <w:highlight w:val="white"/>
          </w:rPr>
          <w:t xml:space="preserve"> </w:t>
        </w:r>
      </w:ins>
      <w:r>
        <w:rPr>
          <w:rFonts w:ascii="Arial" w:hAnsi="Arial"/>
          <w:color w:val="000000"/>
          <w:highlight w:val="white"/>
        </w:rPr>
        <w:t>99b, PE</w:t>
      </w:r>
      <w:ins w:id="65" w:author="Unknown Author" w:date="2023-11-13T18:23:38Z">
        <w:r>
          <w:rPr>
            <w:rFonts w:ascii="Arial" w:hAnsi="Arial"/>
            <w:color w:val="000000"/>
            <w:highlight w:val="white"/>
          </w:rPr>
          <w:t xml:space="preserve"> </w:t>
        </w:r>
      </w:ins>
      <w:r>
        <w:rPr>
          <w:rFonts w:ascii="Arial" w:hAnsi="Arial"/>
          <w:color w:val="000000"/>
          <w:highlight w:val="white"/>
        </w:rPr>
        <w:t>2, ZA</w:t>
      </w:r>
      <w:ins w:id="66" w:author="Unknown Author" w:date="2023-11-13T18:23:40Z">
        <w:r>
          <w:rPr>
            <w:rFonts w:ascii="Arial" w:hAnsi="Arial"/>
            <w:color w:val="000000"/>
            <w:highlight w:val="white"/>
          </w:rPr>
          <w:t xml:space="preserve"> </w:t>
        </w:r>
      </w:ins>
      <w:r>
        <w:rPr>
          <w:rFonts w:ascii="Arial" w:hAnsi="Arial"/>
          <w:color w:val="000000"/>
          <w:highlight w:val="white"/>
        </w:rPr>
        <w:t>10a, ZA</w:t>
      </w:r>
      <w:ins w:id="67" w:author="Unknown Author" w:date="2023-11-13T18:23:41Z">
        <w:r>
          <w:rPr>
            <w:rFonts w:ascii="Arial" w:hAnsi="Arial"/>
            <w:color w:val="000000"/>
            <w:highlight w:val="white"/>
          </w:rPr>
          <w:t xml:space="preserve"> </w:t>
        </w:r>
      </w:ins>
      <w:r>
        <w:rPr>
          <w:rFonts w:ascii="Arial" w:hAnsi="Arial"/>
          <w:color w:val="000000"/>
          <w:highlight w:val="white"/>
        </w:rPr>
        <w:t>14, ZA</w:t>
      </w:r>
      <w:ins w:id="68" w:author="Unknown Author" w:date="2023-11-13T18:23:44Z">
        <w:r>
          <w:rPr>
            <w:rFonts w:ascii="Arial" w:hAnsi="Arial"/>
            <w:color w:val="000000"/>
            <w:highlight w:val="white"/>
          </w:rPr>
          <w:t xml:space="preserve"> </w:t>
        </w:r>
      </w:ins>
      <w:r>
        <w:rPr>
          <w:rFonts w:ascii="Arial" w:hAnsi="Arial"/>
          <w:color w:val="000000"/>
          <w:highlight w:val="white"/>
        </w:rPr>
        <w:t>20, ZA</w:t>
      </w:r>
      <w:ins w:id="69" w:author="Unknown Author" w:date="2023-11-13T18:23:45Z">
        <w:r>
          <w:rPr>
            <w:rFonts w:ascii="Arial" w:hAnsi="Arial"/>
            <w:color w:val="000000"/>
            <w:highlight w:val="white"/>
          </w:rPr>
          <w:t xml:space="preserve"> </w:t>
        </w:r>
      </w:ins>
      <w:r>
        <w:rPr>
          <w:rFonts w:ascii="Arial" w:hAnsi="Arial"/>
          <w:color w:val="000000"/>
          <w:highlight w:val="white"/>
        </w:rPr>
        <w:t>4a, ZA</w:t>
      </w:r>
      <w:ins w:id="70" w:author="Unknown Author" w:date="2023-11-13T18:23:47Z">
        <w:r>
          <w:rPr>
            <w:rFonts w:ascii="Arial" w:hAnsi="Arial"/>
            <w:color w:val="000000"/>
            <w:highlight w:val="white"/>
          </w:rPr>
          <w:t xml:space="preserve"> </w:t>
        </w:r>
      </w:ins>
      <w:r>
        <w:rPr>
          <w:rFonts w:ascii="Arial" w:hAnsi="Arial"/>
          <w:color w:val="000000"/>
          <w:highlight w:val="white"/>
        </w:rPr>
        <w:t>5b, ZA</w:t>
      </w:r>
      <w:ins w:id="71" w:author="Unknown Author" w:date="2023-11-13T18:23:48Z">
        <w:r>
          <w:rPr>
            <w:rFonts w:ascii="Arial" w:hAnsi="Arial"/>
            <w:color w:val="000000"/>
            <w:highlight w:val="white"/>
          </w:rPr>
          <w:t xml:space="preserve"> </w:t>
        </w:r>
      </w:ins>
      <w:r>
        <w:rPr>
          <w:rFonts w:ascii="Arial" w:hAnsi="Arial"/>
          <w:color w:val="000000"/>
          <w:highlight w:val="white"/>
        </w:rPr>
        <w:t xml:space="preserve">7a. </w:t>
      </w:r>
      <w:r>
        <w:rPr>
          <w:rFonts w:ascii="Arial" w:hAnsi="Arial"/>
          <w:color w:val="000000"/>
          <w:highlight w:val="white"/>
        </w:rPr>
      </w:r>
      <w:commentRangeEnd w:id="11"/>
      <w:r>
        <w:commentReference w:id="11"/>
      </w:r>
      <w:r>
        <w:rPr>
          <w:rFonts w:ascii="Arial" w:hAnsi="Arial"/>
          <w:color w:val="000000"/>
          <w:highlight w:val="white"/>
        </w:rPr>
        <w:t>There is a disproportionately high incidence of them from Zakros compared to Haghia Triada given the relative number of tablets found at each site.</w:t>
      </w:r>
    </w:p>
    <w:p>
      <w:pPr>
        <w:pStyle w:val="TextBody"/>
        <w:spacing w:lineRule="auto" w:line="360"/>
        <w:rPr/>
      </w:pPr>
      <w:r>
        <w:rPr/>
      </w:r>
    </w:p>
    <w:p>
      <w:pPr>
        <w:pStyle w:val="TextBody"/>
        <w:spacing w:lineRule="auto" w:line="360" w:before="0" w:after="0"/>
        <w:rPr/>
      </w:pPr>
      <w:r>
        <w:rPr>
          <w:rFonts w:ascii="Arial" w:hAnsi="Arial"/>
          <w:color w:val="000000"/>
          <w:highlight w:val="white"/>
        </w:rPr>
        <w:t>It is less obvious how to treat tablet transactions that consist</w:t>
      </w:r>
      <w:commentRangeStart w:id="12"/>
      <w:r>
        <w:rPr>
          <w:rFonts w:ascii="Arial" w:hAnsi="Arial"/>
          <w:color w:val="000000"/>
          <w:highlight w:val="white"/>
        </w:rPr>
        <w:t xml:space="preserve"> solely of lists of commodities </w:t>
      </w:r>
      <w:r>
        <w:rPr>
          <w:rFonts w:ascii="Arial" w:hAnsi="Arial"/>
          <w:color w:val="000000"/>
          <w:highlight w:val="white"/>
        </w:rPr>
      </w:r>
      <w:commentRangeEnd w:id="12"/>
      <w:r>
        <w:commentReference w:id="12"/>
      </w:r>
      <w:r>
        <w:rPr>
          <w:rFonts w:ascii="Arial" w:hAnsi="Arial"/>
          <w:color w:val="000000"/>
          <w:highlight w:val="white"/>
        </w:rPr>
        <w:t>(“Commodity Lists”)</w:t>
      </w:r>
      <w:ins w:id="72" w:author="Unknown Author" w:date="2023-11-14T13:02:58Z">
        <w:r>
          <w:rPr>
            <w:rFonts w:ascii="Arial" w:hAnsi="Arial"/>
            <w:color w:val="000000"/>
            <w:highlight w:val="white"/>
          </w:rPr>
          <w:t xml:space="preserve">, </w:t>
        </w:r>
      </w:ins>
      <w:ins w:id="73" w:author="Unknown Author" w:date="2023-11-14T13:02:58Z">
        <w:r>
          <w:rPr>
            <w:rFonts w:ascii="Arial" w:hAnsi="Arial"/>
            <w:color w:val="000000"/>
            <w:highlight w:val="white"/>
          </w:rPr>
          <w:t xml:space="preserve">i.e. </w:t>
        </w:r>
      </w:ins>
      <w:ins w:id="74" w:author="Unknown Author" w:date="2023-11-14T13:03:00Z">
        <w:r>
          <w:rPr>
            <w:rFonts w:ascii="Arial" w:hAnsi="Arial"/>
            <w:color w:val="000000"/>
            <w:highlight w:val="white"/>
          </w:rPr>
          <w:t xml:space="preserve">lists that contain only </w:t>
        </w:r>
      </w:ins>
      <w:ins w:id="75" w:author="Unknown Author" w:date="2023-11-14T13:07:33Z">
        <w:r>
          <w:rPr>
            <w:rFonts w:eastAsia="Noto Serif CJK SC" w:cs="DejaVu Sans" w:ascii="Arial" w:hAnsi="Arial"/>
            <w:color w:val="000000"/>
            <w:kern w:val="2"/>
            <w:sz w:val="24"/>
            <w:szCs w:val="24"/>
            <w:highlight w:val="white"/>
            <w:lang w:val="en-IE" w:eastAsia="zh-CN" w:bidi="ar-SA"/>
          </w:rPr>
          <w:t>ideograms</w:t>
        </w:r>
      </w:ins>
      <w:ins w:id="76" w:author="Unknown Author" w:date="2023-11-14T13:04:28Z">
        <w:r>
          <w:rPr>
            <w:rFonts w:ascii="Arial" w:hAnsi="Arial"/>
            <w:color w:val="000000"/>
            <w:highlight w:val="white"/>
          </w:rPr>
          <w:t xml:space="preserve"> commonly recognized as denoting commodities</w:t>
        </w:r>
      </w:ins>
      <w:ins w:id="77" w:author="Unknown Author" w:date="2023-11-14T13:08:10Z">
        <w:r>
          <w:rPr>
            <w:rFonts w:ascii="Arial" w:hAnsi="Arial"/>
            <w:color w:val="000000"/>
            <w:highlight w:val="white"/>
          </w:rPr>
          <w:t xml:space="preserve"> such as grain, oil, wine, or livestock</w:t>
        </w:r>
      </w:ins>
      <w:r>
        <w:rPr>
          <w:rFonts w:ascii="Arial" w:hAnsi="Arial"/>
          <w:color w:val="000000"/>
          <w:highlight w:val="white"/>
        </w:rPr>
        <w:t xml:space="preserve">. </w:t>
      </w:r>
      <w:commentRangeStart w:id="13"/>
      <w:r>
        <w:rPr>
          <w:rFonts w:ascii="Arial" w:hAnsi="Arial"/>
          <w:color w:val="000000"/>
          <w:highlight w:val="white"/>
        </w:rPr>
        <w:t>There are however no clear examples of a tablet containing only a commodity list</w:t>
      </w:r>
      <w:del w:id="78" w:author="Unknown Author" w:date="2023-11-14T13:10:02Z">
        <w:r>
          <w:rPr>
            <w:rFonts w:ascii="Arial" w:hAnsi="Arial"/>
            <w:color w:val="000000"/>
            <w:highlight w:val="white"/>
          </w:rPr>
          <w:delText>.</w:delText>
        </w:r>
      </w:del>
      <w:ins w:id="79" w:author="Unknown Author" w:date="2023-11-14T13:10:06Z">
        <w:r>
          <w:rPr>
            <w:rFonts w:ascii="Arial" w:hAnsi="Arial"/>
            <w:color w:val="000000"/>
            <w:highlight w:val="white"/>
          </w:rPr>
          <w:t xml:space="preserve"> </w:t>
        </w:r>
      </w:ins>
      <w:ins w:id="80" w:author="Unknown Author" w:date="2023-11-14T13:10:06Z">
        <w:r>
          <w:rPr>
            <w:rFonts w:ascii="Arial" w:hAnsi="Arial"/>
            <w:color w:val="000000"/>
            <w:highlight w:val="white"/>
          </w:rPr>
          <w:t>(instead we find the form contained within ‘Transfer Lists’ in the next section).</w:t>
        </w:r>
      </w:ins>
      <w:r>
        <w:rPr>
          <w:rFonts w:ascii="Arial" w:hAnsi="Arial"/>
          <w:color w:val="000000"/>
          <w:highlight w:val="white"/>
        </w:rPr>
        <w:t xml:space="preserve"> </w:t>
      </w:r>
      <w:r>
        <w:rPr>
          <w:rFonts w:ascii="Arial" w:hAnsi="Arial"/>
          <w:color w:val="000000"/>
          <w:highlight w:val="white"/>
        </w:rPr>
      </w:r>
      <w:commentRangeEnd w:id="13"/>
      <w:r>
        <w:commentReference w:id="13"/>
      </w:r>
      <w:r>
        <w:rPr>
          <w:rFonts w:ascii="Arial" w:hAnsi="Arial"/>
          <w:color w:val="000000"/>
          <w:highlight w:val="white"/>
        </w:rPr>
        <w:t xml:space="preserve">Of the 4 we </w:t>
      </w:r>
      <w:ins w:id="81" w:author="Unknown Author" w:date="2023-11-14T13:10:58Z">
        <w:r>
          <w:rPr>
            <w:rFonts w:ascii="Arial" w:hAnsi="Arial"/>
            <w:color w:val="000000"/>
            <w:highlight w:val="white"/>
          </w:rPr>
          <w:t xml:space="preserve">might </w:t>
        </w:r>
      </w:ins>
      <w:r>
        <w:rPr>
          <w:rFonts w:ascii="Arial" w:hAnsi="Arial"/>
          <w:color w:val="000000"/>
          <w:highlight w:val="white"/>
        </w:rPr>
        <w:t xml:space="preserve">classify as </w:t>
      </w:r>
      <w:del w:id="82" w:author="Unknown Author" w:date="2023-11-14T13:10:47Z">
        <w:r>
          <w:rPr>
            <w:rFonts w:ascii="Arial" w:hAnsi="Arial"/>
            <w:color w:val="000000"/>
            <w:highlight w:val="white"/>
          </w:rPr>
          <w:delText>such</w:delText>
        </w:r>
      </w:del>
      <w:ins w:id="83" w:author="Unknown Author" w:date="2023-11-14T13:10:48Z">
        <w:r>
          <w:rPr>
            <w:rFonts w:ascii="Arial" w:hAnsi="Arial"/>
            <w:color w:val="000000"/>
            <w:highlight w:val="white"/>
          </w:rPr>
          <w:t xml:space="preserve">stand-alone </w:t>
        </w:r>
      </w:ins>
      <w:ins w:id="84" w:author="Unknown Author" w:date="2023-11-14T13:10:48Z">
        <w:r>
          <w:rPr>
            <w:rFonts w:ascii="Arial" w:hAnsi="Arial"/>
            <w:color w:val="000000"/>
            <w:highlight w:val="white"/>
          </w:rPr>
          <w:t>‘</w:t>
        </w:r>
      </w:ins>
      <w:ins w:id="85" w:author="Unknown Author" w:date="2023-11-14T13:10:48Z">
        <w:r>
          <w:rPr>
            <w:rFonts w:ascii="Arial" w:hAnsi="Arial"/>
            <w:color w:val="000000"/>
            <w:highlight w:val="white"/>
          </w:rPr>
          <w:t>Commodity Lists’</w:t>
        </w:r>
      </w:ins>
      <w:r>
        <w:rPr>
          <w:rFonts w:ascii="Arial" w:hAnsi="Arial"/>
          <w:color w:val="000000"/>
          <w:highlight w:val="white"/>
        </w:rPr>
        <w:t xml:space="preserve"> two are in a fragmentary state (HT</w:t>
      </w:r>
      <w:ins w:id="86" w:author="Unknown Author" w:date="2023-11-13T19:22:45Z">
        <w:r>
          <w:rPr>
            <w:rFonts w:ascii="Arial" w:hAnsi="Arial"/>
            <w:color w:val="000000"/>
            <w:highlight w:val="white"/>
          </w:rPr>
          <w:t xml:space="preserve"> </w:t>
        </w:r>
      </w:ins>
      <w:r>
        <w:rPr>
          <w:rFonts w:ascii="Arial" w:hAnsi="Arial"/>
          <w:color w:val="000000"/>
          <w:highlight w:val="white"/>
        </w:rPr>
        <w:t>24b, HT</w:t>
      </w:r>
      <w:ins w:id="87" w:author="Unknown Author" w:date="2023-11-13T19:22:48Z">
        <w:r>
          <w:rPr>
            <w:rFonts w:ascii="Arial" w:hAnsi="Arial"/>
            <w:color w:val="000000"/>
            <w:highlight w:val="white"/>
          </w:rPr>
          <w:t xml:space="preserve"> </w:t>
        </w:r>
      </w:ins>
      <w:r>
        <w:rPr>
          <w:rFonts w:ascii="Arial" w:hAnsi="Arial"/>
          <w:color w:val="000000"/>
          <w:highlight w:val="white"/>
        </w:rPr>
        <w:t>127b) and may be related to a transaction described on the obverse of the tablet. HT</w:t>
      </w:r>
      <w:ins w:id="88" w:author="Unknown Author" w:date="2023-11-13T19:22:51Z">
        <w:r>
          <w:rPr>
            <w:rFonts w:ascii="Arial" w:hAnsi="Arial"/>
            <w:color w:val="000000"/>
            <w:highlight w:val="white"/>
          </w:rPr>
          <w:t xml:space="preserve"> </w:t>
        </w:r>
      </w:ins>
      <w:r>
        <w:rPr>
          <w:rFonts w:ascii="Arial" w:hAnsi="Arial"/>
          <w:color w:val="000000"/>
          <w:highlight w:val="white"/>
        </w:rPr>
        <w:t xml:space="preserve">130 is largely erased and contains an  isolated commodity list of </w:t>
      </w:r>
      <w:del w:id="89" w:author="Unknown Author" w:date="2023-11-14T13:04:06Z">
        <w:r>
          <w:rPr>
            <w:rFonts w:ascii="Arial" w:hAnsi="Arial"/>
            <w:color w:val="000000"/>
            <w:highlight w:val="white"/>
          </w:rPr>
          <w:delText>CYP, NI</w:delText>
        </w:r>
      </w:del>
      <w:ins w:id="90" w:author="Unknown Author" w:date="2023-11-14T13:04:06Z">
        <w:commentRangeStart w:id="14"/>
        <w:commentRangeStart w:id="15"/>
        <w:r>
          <w:rPr>
            <w:rFonts w:eastAsia="Noto Serif CJK SC" w:cs="DejaVu Sans" w:ascii="Arial" w:hAnsi="Arial"/>
            <w:smallCaps/>
            <w:color w:val="000000"/>
            <w:kern w:val="2"/>
            <w:sz w:val="24"/>
            <w:szCs w:val="24"/>
            <w:highlight w:val="white"/>
            <w:lang w:val="en-IE" w:eastAsia="zh-CN" w:bidi="ar-SA"/>
          </w:rPr>
          <w:t>cyp (</w:t>
        </w:r>
      </w:ins>
      <w:ins w:id="91" w:author="Unknown Author" w:date="2023-11-14T13:04:06Z">
        <w:r>
          <w:rPr>
            <w:rFonts w:eastAsia="Noto Serif CJK SC" w:cs="DejaVu Sans" w:ascii="Arial" w:hAnsi="Arial"/>
            <w:caps w:val="false"/>
            <w:smallCaps w:val="false"/>
            <w:color w:val="000000"/>
            <w:kern w:val="2"/>
            <w:sz w:val="24"/>
            <w:szCs w:val="24"/>
            <w:highlight w:val="white"/>
            <w:lang w:val="en-IE" w:eastAsia="zh-CN" w:bidi="ar-SA"/>
          </w:rPr>
          <w:t>grain</w:t>
        </w:r>
      </w:ins>
      <w:ins w:id="92" w:author="Unknown Author" w:date="2023-11-14T13:04:06Z">
        <w:r>
          <w:rPr>
            <w:rFonts w:eastAsia="Noto Serif CJK SC" w:cs="DejaVu Sans" w:ascii="Arial" w:hAnsi="Arial"/>
            <w:smallCaps/>
            <w:color w:val="000000"/>
            <w:kern w:val="2"/>
            <w:sz w:val="24"/>
            <w:szCs w:val="24"/>
            <w:highlight w:val="white"/>
            <w:lang w:val="en-IE" w:eastAsia="zh-CN" w:bidi="ar-SA"/>
          </w:rPr>
          <w:t>), ni</w:t>
        </w:r>
      </w:ins>
      <w:ins w:id="93" w:author="Unknown Author" w:date="2023-11-14T13:08:27Z">
        <w:r>
          <w:rPr>
            <w:rFonts w:eastAsia="Noto Serif CJK SC" w:cs="DejaVu Sans" w:ascii="Arial" w:hAnsi="Arial"/>
            <w:smallCaps/>
            <w:color w:val="000000"/>
            <w:kern w:val="2"/>
            <w:sz w:val="24"/>
            <w:szCs w:val="24"/>
            <w:highlight w:val="white"/>
            <w:lang w:val="en-IE" w:eastAsia="zh-CN" w:bidi="ar-SA"/>
          </w:rPr>
          <w:t xml:space="preserve"> (</w:t>
        </w:r>
      </w:ins>
      <w:ins w:id="94" w:author="Unknown Author" w:date="2023-11-14T13:08:27Z">
        <w:r>
          <w:rPr>
            <w:rFonts w:eastAsia="Noto Serif CJK SC" w:cs="DejaVu Sans" w:ascii="Arial" w:hAnsi="Arial"/>
            <w:caps w:val="false"/>
            <w:smallCaps w:val="false"/>
            <w:color w:val="000000"/>
            <w:kern w:val="2"/>
            <w:sz w:val="24"/>
            <w:szCs w:val="24"/>
            <w:highlight w:val="white"/>
            <w:lang w:val="en-IE" w:eastAsia="zh-CN" w:bidi="ar-SA"/>
          </w:rPr>
          <w:t>figs</w:t>
        </w:r>
      </w:ins>
      <w:ins w:id="95" w:author="Unknown Author" w:date="2023-11-14T13:08:27Z">
        <w:r>
          <w:rPr>
            <w:rFonts w:eastAsia="Noto Serif CJK SC" w:cs="DejaVu Sans" w:ascii="Arial" w:hAnsi="Arial"/>
            <w:smallCaps/>
            <w:color w:val="000000"/>
            <w:kern w:val="2"/>
            <w:sz w:val="24"/>
            <w:szCs w:val="24"/>
            <w:highlight w:val="white"/>
            <w:lang w:val="en-IE" w:eastAsia="zh-CN" w:bidi="ar-SA"/>
          </w:rPr>
          <w:t>)</w:t>
        </w:r>
      </w:ins>
      <w:r>
        <w:rPr>
          <w:rFonts w:ascii="Arial" w:hAnsi="Arial"/>
          <w:color w:val="000000"/>
          <w:highlight w:val="white"/>
        </w:rPr>
        <w:t xml:space="preserve">, and </w:t>
      </w:r>
      <w:del w:id="96" w:author="Unknown Author" w:date="2023-11-14T13:04:00Z">
        <w:r>
          <w:rPr>
            <w:rFonts w:ascii="Arial" w:hAnsi="Arial"/>
            <w:color w:val="000000"/>
            <w:highlight w:val="white"/>
          </w:rPr>
          <w:delText>VIN</w:delText>
        </w:r>
      </w:del>
      <w:ins w:id="97" w:author="Unknown Author" w:date="2023-11-14T13:04:01Z">
        <w:r>
          <w:rPr>
            <w:rFonts w:ascii="Arial" w:hAnsi="Arial"/>
            <w:smallCaps/>
            <w:color w:val="000000"/>
            <w:highlight w:val="white"/>
          </w:rPr>
          <w:t>vin</w:t>
        </w:r>
      </w:ins>
      <w:ins w:id="98" w:author="Unknown Author" w:date="2023-11-14T13:08:31Z">
        <w:r>
          <w:rPr>
            <w:rFonts w:ascii="Arial" w:hAnsi="Arial"/>
            <w:smallCaps/>
            <w:color w:val="000000"/>
            <w:highlight w:val="white"/>
          </w:rPr>
          <w:t xml:space="preserve"> (</w:t>
        </w:r>
      </w:ins>
      <w:ins w:id="99" w:author="Unknown Author" w:date="2023-11-14T13:08:31Z">
        <w:r>
          <w:rPr>
            <w:rFonts w:ascii="Arial" w:hAnsi="Arial"/>
            <w:caps w:val="false"/>
            <w:smallCaps w:val="false"/>
            <w:color w:val="000000"/>
            <w:highlight w:val="white"/>
          </w:rPr>
          <w:t>wine</w:t>
        </w:r>
      </w:ins>
      <w:ins w:id="100" w:author="Unknown Author" w:date="2023-11-14T13:08:31Z">
        <w:r>
          <w:rPr>
            <w:rFonts w:ascii="Arial" w:hAnsi="Arial"/>
            <w:smallCaps/>
            <w:color w:val="000000"/>
            <w:highlight w:val="white"/>
          </w:rPr>
          <w:t>)</w:t>
        </w:r>
      </w:ins>
      <w:r>
        <w:rPr>
          <w:rFonts w:ascii="Arial" w:hAnsi="Arial"/>
          <w:color w:val="000000"/>
          <w:highlight w:val="white"/>
        </w:rPr>
        <w:t xml:space="preserve"> </w:t>
      </w:r>
      <w:r>
        <w:rPr>
          <w:rFonts w:ascii="Arial" w:hAnsi="Arial"/>
          <w:color w:val="000000"/>
          <w:highlight w:val="white"/>
        </w:rPr>
      </w:r>
      <w:commentRangeEnd w:id="14"/>
      <w:r>
        <w:commentReference w:id="14"/>
      </w:r>
      <w:r>
        <w:rPr>
          <w:rFonts w:ascii="Arial" w:hAnsi="Arial"/>
          <w:color w:val="000000"/>
          <w:highlight w:val="white"/>
        </w:rPr>
      </w:r>
      <w:commentRangeEnd w:id="15"/>
      <w:r>
        <w:commentReference w:id="15"/>
      </w:r>
      <w:r>
        <w:rPr>
          <w:rFonts w:ascii="Arial" w:hAnsi="Arial"/>
          <w:color w:val="000000"/>
          <w:highlight w:val="white"/>
        </w:rPr>
        <w:t>at its end separated from the rest of the tablet  by a dividing line. This feature listing the same commodities in the same order is also found on HT</w:t>
      </w:r>
      <w:ins w:id="101" w:author="Unknown Author" w:date="2023-11-13T19:22:58Z">
        <w:r>
          <w:rPr>
            <w:rFonts w:ascii="Arial" w:hAnsi="Arial"/>
            <w:color w:val="000000"/>
            <w:highlight w:val="white"/>
          </w:rPr>
          <w:t xml:space="preserve"> </w:t>
        </w:r>
      </w:ins>
      <w:r>
        <w:rPr>
          <w:rFonts w:ascii="Arial" w:hAnsi="Arial"/>
          <w:color w:val="000000"/>
          <w:highlight w:val="white"/>
        </w:rPr>
        <w:t>27a and HT</w:t>
      </w:r>
      <w:ins w:id="102" w:author="Unknown Author" w:date="2023-11-13T19:22:59Z">
        <w:r>
          <w:rPr>
            <w:rFonts w:ascii="Arial" w:hAnsi="Arial"/>
            <w:color w:val="000000"/>
            <w:highlight w:val="white"/>
          </w:rPr>
          <w:t xml:space="preserve"> </w:t>
        </w:r>
      </w:ins>
      <w:r>
        <w:rPr>
          <w:rFonts w:ascii="Arial" w:hAnsi="Arial"/>
          <w:color w:val="000000"/>
          <w:highlight w:val="white"/>
        </w:rPr>
        <w:t>89 (and possibly on the damaged HT</w:t>
      </w:r>
      <w:ins w:id="103" w:author="Unknown Author" w:date="2023-11-13T19:23:02Z">
        <w:r>
          <w:rPr>
            <w:rFonts w:ascii="Arial" w:hAnsi="Arial"/>
            <w:color w:val="000000"/>
            <w:highlight w:val="white"/>
          </w:rPr>
          <w:t xml:space="preserve"> </w:t>
        </w:r>
      </w:ins>
      <w:r>
        <w:rPr>
          <w:rFonts w:ascii="Arial" w:hAnsi="Arial"/>
          <w:color w:val="000000"/>
          <w:highlight w:val="white"/>
        </w:rPr>
        <w:t>110a). It’s not clear what the function of this formula is in relation to the rest of the tablet each appears on but it is our only evidence of isolated commodity lists having a specific use on the Linear A tablets.</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pPr>
      <w:r>
        <w:rPr/>
      </w:r>
    </w:p>
    <w:p>
      <w:pPr>
        <w:pStyle w:val="TextBody"/>
        <w:spacing w:lineRule="auto" w:line="360" w:before="0" w:after="0"/>
        <w:rPr>
          <w:rFonts w:ascii="Arial" w:hAnsi="Arial"/>
          <w:b/>
          <w:b/>
          <w:bCs/>
          <w:i/>
          <w:i/>
          <w:color w:val="000000"/>
          <w:highlight w:val="white"/>
        </w:rPr>
      </w:pPr>
      <w:r>
        <w:rPr>
          <w:rFonts w:ascii="Arial" w:hAnsi="Arial"/>
          <w:b/>
          <w:bCs/>
          <w:i/>
          <w:color w:val="000000"/>
          <w:highlight w:val="white"/>
        </w:rPr>
        <w:t>Transfer List</w:t>
      </w:r>
    </w:p>
    <w:p>
      <w:pPr>
        <w:pStyle w:val="TextBody"/>
        <w:spacing w:lineRule="auto" w:line="360" w:before="0" w:after="0"/>
        <w:rPr>
          <w:rFonts w:ascii="Arial" w:hAnsi="Arial"/>
          <w:color w:val="000000"/>
          <w:highlight w:val="white"/>
        </w:rPr>
      </w:pPr>
      <w:r>
        <w:rPr>
          <w:rFonts w:ascii="Arial" w:hAnsi="Arial"/>
          <w:color w:val="000000"/>
          <w:highlight w:val="white"/>
        </w:rPr>
        <w:t>Commodity lists are by far most common, not on their own, but as part of a larger syntactical structure we term a ‘</w:t>
      </w:r>
      <w:commentRangeStart w:id="16"/>
      <w:r>
        <w:rPr>
          <w:rFonts w:ascii="Arial" w:hAnsi="Arial"/>
          <w:color w:val="000000"/>
          <w:highlight w:val="white"/>
        </w:rPr>
        <w:t xml:space="preserve">Transfer </w:t>
      </w:r>
      <w:r>
        <w:rPr>
          <w:rFonts w:ascii="Arial" w:hAnsi="Arial"/>
          <w:color w:val="000000"/>
          <w:highlight w:val="white"/>
        </w:rPr>
      </w:r>
      <w:commentRangeEnd w:id="16"/>
      <w:r>
        <w:commentReference w:id="16"/>
      </w:r>
      <w:r>
        <w:rPr>
          <w:rFonts w:ascii="Arial" w:hAnsi="Arial"/>
          <w:color w:val="000000"/>
          <w:highlight w:val="white"/>
        </w:rPr>
        <w:t>List’</w:t>
      </w:r>
      <w:ins w:id="104" w:author="Unknown Author" w:date="2023-11-13T18:37:04Z">
        <w:r>
          <w:rPr>
            <w:rFonts w:ascii="Arial" w:hAnsi="Arial"/>
            <w:color w:val="000000"/>
            <w:highlight w:val="white"/>
          </w:rPr>
          <w:t>, a</w:t>
        </w:r>
      </w:ins>
      <w:ins w:id="105" w:author="Unknown Author" w:date="2023-11-13T18:37:04Z">
        <w:r>
          <w:rPr>
            <w:rFonts w:ascii="Arial" w:hAnsi="Arial"/>
            <w:color w:val="000000"/>
            <w:highlight w:val="white"/>
          </w:rPr>
          <w:t>n assumed</w:t>
        </w:r>
      </w:ins>
      <w:ins w:id="106" w:author="Unknown Author" w:date="2023-11-13T18:37:04Z">
        <w:r>
          <w:rPr>
            <w:rFonts w:ascii="Arial" w:hAnsi="Arial"/>
            <w:color w:val="000000"/>
            <w:highlight w:val="white"/>
          </w:rPr>
          <w:t xml:space="preserve"> movement </w:t>
        </w:r>
      </w:ins>
      <w:ins w:id="107" w:author="Unknown Author" w:date="2023-11-13T18:37:04Z">
        <w:r>
          <w:rPr>
            <w:rFonts w:ascii="Arial" w:hAnsi="Arial"/>
            <w:color w:val="000000"/>
            <w:highlight w:val="white"/>
          </w:rPr>
          <w:t>or transaction involving</w:t>
        </w:r>
      </w:ins>
      <w:ins w:id="108" w:author="Unknown Author" w:date="2023-11-13T18:37:04Z">
        <w:r>
          <w:rPr>
            <w:rFonts w:ascii="Arial" w:hAnsi="Arial"/>
            <w:color w:val="000000"/>
            <w:highlight w:val="white"/>
          </w:rPr>
          <w:t xml:space="preserve"> commodities between two entities</w:t>
        </w:r>
      </w:ins>
      <w:ins w:id="109" w:author="Unknown Author" w:date="2023-11-13T18:38:06Z">
        <w:r>
          <w:rPr>
            <w:rFonts w:ascii="Arial" w:hAnsi="Arial"/>
            <w:color w:val="000000"/>
            <w:highlight w:val="white"/>
          </w:rPr>
          <w:t xml:space="preserve">, one of whom is implicit </w:t>
        </w:r>
      </w:ins>
      <w:ins w:id="110" w:author="Unknown Author" w:date="2023-11-13T18:38:06Z">
        <w:r>
          <w:rPr>
            <w:rFonts w:ascii="Arial" w:hAnsi="Arial"/>
            <w:color w:val="000000"/>
            <w:highlight w:val="white"/>
          </w:rPr>
          <w:t xml:space="preserve">(perhaps the administrative centre or magazine) </w:t>
        </w:r>
      </w:ins>
      <w:ins w:id="111" w:author="Unknown Author" w:date="2023-11-13T18:38:06Z">
        <w:r>
          <w:rPr>
            <w:rFonts w:ascii="Arial" w:hAnsi="Arial"/>
            <w:color w:val="000000"/>
            <w:highlight w:val="white"/>
          </w:rPr>
          <w:t>and the other which is named explicitly</w:t>
        </w:r>
      </w:ins>
      <w:ins w:id="112" w:author="Unknown Author" w:date="2023-11-14T15:59:29Z">
        <w:r>
          <w:rPr>
            <w:rFonts w:ascii="Arial" w:hAnsi="Arial"/>
            <w:color w:val="000000"/>
            <w:highlight w:val="white"/>
          </w:rPr>
          <w:t xml:space="preserve"> </w:t>
        </w:r>
      </w:ins>
      <w:ins w:id="113" w:author="Unknown Author" w:date="2023-11-14T15:59:29Z">
        <w:r>
          <w:rPr>
            <w:rFonts w:ascii="Arial" w:hAnsi="Arial"/>
            <w:color w:val="000000"/>
            <w:highlight w:val="white"/>
          </w:rPr>
          <w:t>in the list</w:t>
        </w:r>
      </w:ins>
      <w:r>
        <w:rPr>
          <w:rFonts w:ascii="Arial" w:hAnsi="Arial"/>
          <w:color w:val="000000"/>
          <w:highlight w:val="white"/>
        </w:rPr>
        <w:t>.</w:t>
      </w:r>
      <w:ins w:id="114" w:author="Unknown Author" w:date="2023-11-13T18:36:05Z">
        <w:r>
          <w:rPr>
            <w:rFonts w:ascii="Arial" w:hAnsi="Arial"/>
            <w:color w:val="000000"/>
            <w:highlight w:val="white"/>
          </w:rPr>
          <w:t xml:space="preserve"> </w:t>
        </w:r>
      </w:ins>
      <w:r>
        <w:rPr>
          <w:rFonts w:ascii="Arial" w:hAnsi="Arial"/>
          <w:color w:val="000000"/>
          <w:highlight w:val="white"/>
        </w:rPr>
        <w:t xml:space="preserve"> A ‘Transfer List’ simply consists of a ‘Commodity List’ as we’ve defined it above but preceded by a</w:t>
      </w:r>
      <w:del w:id="115" w:author="Unknown Author" w:date="2023-11-13T18:36:41Z">
        <w:r>
          <w:rPr>
            <w:rFonts w:ascii="Arial" w:hAnsi="Arial"/>
            <w:color w:val="000000"/>
            <w:highlight w:val="white"/>
          </w:rPr>
          <w:delText xml:space="preserve"> named</w:delText>
        </w:r>
      </w:del>
      <w:ins w:id="116" w:author="Unknown Author" w:date="2023-11-13T18:36:45Z">
        <w:r>
          <w:rPr>
            <w:rFonts w:ascii="Arial" w:hAnsi="Arial"/>
            <w:color w:val="000000"/>
            <w:highlight w:val="white"/>
          </w:rPr>
          <w:t>n</w:t>
        </w:r>
      </w:ins>
      <w:r>
        <w:rPr>
          <w:rFonts w:ascii="Arial" w:hAnsi="Arial"/>
          <w:color w:val="000000"/>
          <w:highlight w:val="white"/>
        </w:rPr>
        <w:t xml:space="preserve"> Entity. There are often multiple instances of this Transfer List structure on a single tablet. A common feature of these lists is that the entity is coupled with a ‘transaction sign’ that may indicate to the scribe some additional feature of the transaction. For the purposes of constructing our network map our working hypothesis is that Transfer Lists are recording a transaction in the listed commodities between the relevant administrative centre and the entity named in the list. </w:t>
      </w:r>
    </w:p>
    <w:p>
      <w:pPr>
        <w:pStyle w:val="TextBody"/>
        <w:spacing w:lineRule="auto" w:line="360"/>
        <w:rPr/>
      </w:pPr>
      <w:ins w:id="117" w:author="Unknown Author" w:date="2023-11-13T19:07:05Z">
        <w:r>
          <w:rPr/>
        </w:r>
      </w:ins>
    </w:p>
    <w:p>
      <w:pPr>
        <w:pStyle w:val="TextBody"/>
        <w:spacing w:lineRule="auto" w:line="360"/>
        <w:rPr/>
      </w:pPr>
      <w:r>
        <w:rPr/>
        <mc:AlternateContent>
          <mc:Choice Requires="wps">
            <w:drawing>
              <wp:anchor behindDoc="0" distT="0" distB="0" distL="0" distR="0" simplePos="0" locked="0" layoutInCell="1" allowOverlap="1" relativeHeight="18">
                <wp:simplePos x="0" y="0"/>
                <wp:positionH relativeFrom="column">
                  <wp:posOffset>281940</wp:posOffset>
                </wp:positionH>
                <wp:positionV relativeFrom="paragraph">
                  <wp:posOffset>-47625</wp:posOffset>
                </wp:positionV>
                <wp:extent cx="2013585" cy="3172460"/>
                <wp:effectExtent l="0" t="0" r="0" b="0"/>
                <wp:wrapSquare wrapText="largest"/>
                <wp:docPr id="9" name="Frame20"/>
                <a:graphic xmlns:a="http://schemas.openxmlformats.org/drawingml/2006/main">
                  <a:graphicData uri="http://schemas.microsoft.com/office/word/2010/wordprocessingShape">
                    <wps:wsp>
                      <wps:cNvSpPr/>
                      <wps:spPr>
                        <a:xfrm>
                          <a:off x="0" y="0"/>
                          <a:ext cx="2013120" cy="31719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012950" cy="2668905"/>
                                  <wp:effectExtent l="0" t="0" r="0" b="0"/>
                                  <wp:docPr id="1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descr=""/>
                                          <pic:cNvPicPr>
                                            <a:picLocks noChangeAspect="1" noChangeArrowheads="1"/>
                                          </pic:cNvPicPr>
                                        </pic:nvPicPr>
                                        <pic:blipFill>
                                          <a:blip r:embed="rId4"/>
                                          <a:stretch>
                                            <a:fillRect/>
                                          </a:stretch>
                                        </pic:blipFill>
                                        <pic:spPr bwMode="auto">
                                          <a:xfrm>
                                            <a:off x="0" y="0"/>
                                            <a:ext cx="2012950" cy="266890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w:t>
                            </w:r>
                            <w:r>
                              <w:rPr/>
                              <w:fldChar w:fldCharType="end"/>
                            </w:r>
                            <w:r>
                              <w:rPr/>
                              <w:t>: HT121 Photograph (GORILA 1975)</w:t>
                            </w:r>
                          </w:p>
                        </w:txbxContent>
                      </wps:txbx>
                      <wps:bodyPr lIns="0" rIns="0" tIns="0" bIns="0">
                        <a:noAutofit/>
                      </wps:bodyPr>
                    </wps:wsp>
                  </a:graphicData>
                </a:graphic>
              </wp:anchor>
            </w:drawing>
          </mc:Choice>
          <mc:Fallback>
            <w:pict>
              <v:rect id="shape_0" ID="Frame20" stroked="f" style="position:absolute;margin-left:22.2pt;margin-top:-3.75pt;width:158.45pt;height:249.7pt">
                <w10:wrap type="square"/>
                <v:fill o:detectmouseclick="t" on="false"/>
                <v:stroke color="#3465a4" joinstyle="round" endcap="flat"/>
                <v:textbox>
                  <w:txbxContent>
                    <w:p>
                      <w:pPr>
                        <w:pStyle w:val="Figure"/>
                        <w:spacing w:before="120" w:after="120"/>
                        <w:rPr/>
                      </w:pPr>
                      <w:r>
                        <w:rPr/>
                        <w:drawing>
                          <wp:inline distT="0" distB="0" distL="0" distR="0">
                            <wp:extent cx="2012950" cy="2668905"/>
                            <wp:effectExtent l="0" t="0" r="0" b="0"/>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4"/>
                                    <a:stretch>
                                      <a:fillRect/>
                                    </a:stretch>
                                  </pic:blipFill>
                                  <pic:spPr bwMode="auto">
                                    <a:xfrm>
                                      <a:off x="0" y="0"/>
                                      <a:ext cx="2012950" cy="266890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3</w:t>
                      </w:r>
                      <w:r>
                        <w:rPr/>
                        <w:fldChar w:fldCharType="end"/>
                      </w:r>
                      <w:r>
                        <w:rPr/>
                        <w:t>: HT121 Photograph (GORILA 1975)</w:t>
                      </w:r>
                    </w:p>
                  </w:txbxContent>
                </v:textbox>
              </v:rect>
            </w:pict>
          </mc:Fallback>
        </mc:AlternateContent>
        <mc:AlternateContent>
          <mc:Choice Requires="wps">
            <w:drawing>
              <wp:anchor behindDoc="0" distT="0" distB="0" distL="0" distR="0" simplePos="0" locked="0" layoutInCell="1" allowOverlap="1" relativeHeight="19">
                <wp:simplePos x="0" y="0"/>
                <wp:positionH relativeFrom="column">
                  <wp:posOffset>3011805</wp:posOffset>
                </wp:positionH>
                <wp:positionV relativeFrom="paragraph">
                  <wp:posOffset>-29210</wp:posOffset>
                </wp:positionV>
                <wp:extent cx="1835150" cy="3324860"/>
                <wp:effectExtent l="0" t="0" r="0" b="0"/>
                <wp:wrapSquare wrapText="largest"/>
                <wp:docPr id="13" name="Frame21"/>
                <a:graphic xmlns:a="http://schemas.openxmlformats.org/drawingml/2006/main">
                  <a:graphicData uri="http://schemas.microsoft.com/office/word/2010/wordprocessingShape">
                    <wps:wsp>
                      <wps:cNvSpPr/>
                      <wps:spPr>
                        <a:xfrm>
                          <a:off x="0" y="0"/>
                          <a:ext cx="1834560" cy="33242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1834515" cy="2646045"/>
                                  <wp:effectExtent l="0" t="0" r="0" b="0"/>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5"/>
                                          <a:stretch>
                                            <a:fillRect/>
                                          </a:stretch>
                                        </pic:blipFill>
                                        <pic:spPr bwMode="auto">
                                          <a:xfrm>
                                            <a:off x="0" y="0"/>
                                            <a:ext cx="1834515" cy="264604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HT121 Transcription (GORILA 1975)</w:t>
                            </w:r>
                          </w:p>
                        </w:txbxContent>
                      </wps:txbx>
                      <wps:bodyPr lIns="0" rIns="0" tIns="0" bIns="0">
                        <a:noAutofit/>
                      </wps:bodyPr>
                    </wps:wsp>
                  </a:graphicData>
                </a:graphic>
              </wp:anchor>
            </w:drawing>
          </mc:Choice>
          <mc:Fallback>
            <w:pict>
              <v:rect id="shape_0" ID="Frame21" stroked="f" style="position:absolute;margin-left:237.15pt;margin-top:-2.3pt;width:144.4pt;height:261.7pt">
                <w10:wrap type="square"/>
                <v:fill o:detectmouseclick="t" on="false"/>
                <v:stroke color="#3465a4" joinstyle="round" endcap="flat"/>
                <v:textbox>
                  <w:txbxContent>
                    <w:p>
                      <w:pPr>
                        <w:pStyle w:val="Figure"/>
                        <w:spacing w:before="120" w:after="120"/>
                        <w:rPr/>
                      </w:pPr>
                      <w:r>
                        <w:rPr/>
                        <w:drawing>
                          <wp:inline distT="0" distB="0" distL="0" distR="0">
                            <wp:extent cx="1834515" cy="2646045"/>
                            <wp:effectExtent l="0" t="0" r="0" b="0"/>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5"/>
                                    <a:stretch>
                                      <a:fillRect/>
                                    </a:stretch>
                                  </pic:blipFill>
                                  <pic:spPr bwMode="auto">
                                    <a:xfrm>
                                      <a:off x="0" y="0"/>
                                      <a:ext cx="1834515" cy="264604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4</w:t>
                      </w:r>
                      <w:r>
                        <w:rPr/>
                        <w:fldChar w:fldCharType="end"/>
                      </w:r>
                      <w:r>
                        <w:rPr/>
                        <w:t>: HT121 Transcription (GORILA 1975)</w:t>
                      </w:r>
                    </w:p>
                  </w:txbxContent>
                </v:textbox>
              </v:rect>
            </w:pict>
          </mc:Fallback>
        </mc:AlternateContent>
      </w:r>
    </w:p>
    <w:p>
      <w:pPr>
        <w:pStyle w:val="TextBody"/>
        <w:spacing w:lineRule="auto" w:line="360"/>
        <w:rPr/>
      </w:pPr>
      <w:ins w:id="120" w:author="Unknown Author" w:date="2023-11-13T19:07:05Z">
        <w:r>
          <w:rPr/>
        </w:r>
      </w:ins>
    </w:p>
    <w:p>
      <w:pPr>
        <w:pStyle w:val="TextBody"/>
        <w:spacing w:lineRule="auto" w:line="360"/>
        <w:rPr/>
      </w:pPr>
      <w:ins w:id="122" w:author="Unknown Author" w:date="2023-11-13T19:07:05Z">
        <w:r>
          <w:rPr/>
        </w:r>
      </w:ins>
    </w:p>
    <w:p>
      <w:pPr>
        <w:pStyle w:val="TextBody"/>
        <w:spacing w:lineRule="auto" w:line="360"/>
        <w:rPr/>
      </w:pPr>
      <w:ins w:id="124" w:author="Unknown Author" w:date="2023-11-13T19:07:05Z">
        <w:r>
          <w:rPr/>
        </w:r>
      </w:ins>
    </w:p>
    <w:p>
      <w:pPr>
        <w:pStyle w:val="TextBody"/>
        <w:spacing w:lineRule="auto" w:line="360"/>
        <w:rPr/>
      </w:pPr>
      <w:ins w:id="126" w:author="Unknown Author" w:date="2023-11-13T19:07:05Z">
        <w:r>
          <w:rPr/>
        </w:r>
      </w:ins>
    </w:p>
    <w:p>
      <w:pPr>
        <w:pStyle w:val="TextBody"/>
        <w:spacing w:lineRule="auto" w:line="360"/>
        <w:rPr/>
      </w:pPr>
      <w:ins w:id="128" w:author="Unknown Author" w:date="2023-11-13T19:07:05Z">
        <w:r>
          <w:rPr/>
        </w:r>
      </w:ins>
    </w:p>
    <w:p>
      <w:pPr>
        <w:pStyle w:val="TextBody"/>
        <w:spacing w:lineRule="auto" w:line="360"/>
        <w:rPr/>
      </w:pPr>
      <w:ins w:id="130" w:author="Unknown Author" w:date="2023-11-13T19:07:05Z">
        <w:r>
          <w:rPr/>
        </w:r>
      </w:ins>
    </w:p>
    <w:p>
      <w:pPr>
        <w:pStyle w:val="TextBody"/>
        <w:spacing w:lineRule="auto" w:line="360"/>
        <w:rPr/>
      </w:pPr>
      <w:ins w:id="132" w:author="Unknown Author" w:date="2023-11-13T19:07:05Z">
        <w:r>
          <w:rPr/>
        </w:r>
      </w:ins>
    </w:p>
    <w:p>
      <w:pPr>
        <w:pStyle w:val="TextBody"/>
        <w:spacing w:lineRule="auto" w:line="360"/>
        <w:rPr/>
      </w:pPr>
      <w:r>
        <w:rPr/>
      </w:r>
    </w:p>
    <w:tbl>
      <w:tblPr>
        <w:tblW w:w="9638" w:type="dxa"/>
        <w:jc w:val="center"/>
        <w:tblInd w:w="0" w:type="dxa"/>
        <w:tblCellMar>
          <w:top w:w="28" w:type="dxa"/>
          <w:left w:w="28" w:type="dxa"/>
          <w:bottom w:w="28" w:type="dxa"/>
          <w:right w:w="28" w:type="dxa"/>
        </w:tblCellMar>
        <w:tblLook w:val="04a0" w:noHBand="0" w:noVBand="1" w:firstColumn="1" w:lastRow="0" w:lastColumn="0" w:firstRow="1"/>
      </w:tblPr>
      <w:tblGrid>
        <w:gridCol w:w="2410"/>
        <w:gridCol w:w="2409"/>
        <w:gridCol w:w="2411"/>
        <w:gridCol w:w="2407"/>
      </w:tblGrid>
      <w:tr>
        <w:trPr/>
        <w:tc>
          <w:tcPr>
            <w:tcW w:w="4819" w:type="dxa"/>
            <w:gridSpan w:val="2"/>
            <w:tcBorders>
              <w:top w:val="single" w:sz="2" w:space="0" w:color="000000"/>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411"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2407" w:type="dxa"/>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2</w:t>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KI-RI-TA₂</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411"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2407"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 xml:space="preserve">OLE+QE+DI </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10</w:t>
            </w:r>
          </w:p>
        </w:tc>
        <w:tc>
          <w:tcPr>
            <w:tcW w:w="2411"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 List</w:t>
            </w:r>
          </w:p>
        </w:tc>
        <w:tc>
          <w:tcPr>
            <w:tcW w:w="2407"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SA-RA₂</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411"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2407"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GRA</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5</w:t>
            </w:r>
          </w:p>
        </w:tc>
        <w:tc>
          <w:tcPr>
            <w:tcW w:w="2411" w:type="dxa"/>
            <w:vMerge w:val="restart"/>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 List</w:t>
            </w:r>
          </w:p>
        </w:tc>
        <w:tc>
          <w:tcPr>
            <w:tcW w:w="240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OLE</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4</w:t>
            </w:r>
          </w:p>
        </w:tc>
        <w:tc>
          <w:tcPr>
            <w:tcW w:w="2411" w:type="dxa"/>
            <w:vMerge w:val="continue"/>
            <w:tcBorders>
              <w:left w:val="single" w:sz="2" w:space="0" w:color="000000"/>
              <w:bottom w:val="single" w:sz="2" w:space="0" w:color="000000"/>
            </w:tcBorders>
          </w:tcPr>
          <w:p>
            <w:pPr>
              <w:pStyle w:val="Normal"/>
              <w:spacing w:lineRule="auto" w:line="360"/>
              <w:rPr/>
            </w:pPr>
            <w:r>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pPr>
            <w:r>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NI</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2</w:t>
            </w:r>
          </w:p>
        </w:tc>
        <w:tc>
          <w:tcPr>
            <w:tcW w:w="2411" w:type="dxa"/>
            <w:vMerge w:val="continue"/>
            <w:tcBorders>
              <w:left w:val="single" w:sz="2" w:space="0" w:color="000000"/>
              <w:bottom w:val="single" w:sz="2" w:space="0" w:color="000000"/>
            </w:tcBorders>
          </w:tcPr>
          <w:p>
            <w:pPr>
              <w:pStyle w:val="Normal"/>
              <w:spacing w:lineRule="auto" w:line="360"/>
              <w:rPr/>
            </w:pPr>
            <w:r>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pPr>
            <w:r>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VIN</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3</w:t>
            </w:r>
          </w:p>
        </w:tc>
        <w:tc>
          <w:tcPr>
            <w:tcW w:w="2411" w:type="dxa"/>
            <w:vMerge w:val="continue"/>
            <w:tcBorders>
              <w:left w:val="single" w:sz="2" w:space="0" w:color="000000"/>
              <w:bottom w:val="single" w:sz="2" w:space="0" w:color="000000"/>
            </w:tcBorders>
          </w:tcPr>
          <w:p>
            <w:pPr>
              <w:pStyle w:val="Normal"/>
              <w:spacing w:lineRule="auto" w:line="360"/>
              <w:rPr/>
            </w:pPr>
            <w:r>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pPr>
            <w:r>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*23M</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3</w:t>
            </w:r>
          </w:p>
        </w:tc>
        <w:tc>
          <w:tcPr>
            <w:tcW w:w="2411" w:type="dxa"/>
            <w:vMerge w:val="continue"/>
            <w:tcBorders>
              <w:left w:val="single" w:sz="2" w:space="0" w:color="000000"/>
              <w:bottom w:val="single" w:sz="2" w:space="0" w:color="000000"/>
            </w:tcBorders>
          </w:tcPr>
          <w:p>
            <w:pPr>
              <w:pStyle w:val="Normal"/>
              <w:spacing w:lineRule="auto" w:line="360"/>
              <w:rPr/>
            </w:pPr>
            <w:r>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pPr>
            <w:r>
              <w:rPr/>
            </w:r>
          </w:p>
        </w:tc>
      </w:tr>
    </w:tbl>
    <w:p>
      <w:pPr>
        <w:pStyle w:val="Table"/>
        <w:spacing w:lineRule="auto" w:line="360"/>
        <w:rPr/>
      </w:pPr>
      <w:r>
        <w:rPr/>
        <w:t xml:space="preserve">Table </w:t>
      </w:r>
      <w:r>
        <w:rPr/>
        <w:fldChar w:fldCharType="begin"/>
      </w:r>
      <w:r>
        <w:rPr/>
        <w:instrText> SEQ Table \* ARABIC </w:instrText>
      </w:r>
      <w:r>
        <w:rPr/>
        <w:fldChar w:fldCharType="separate"/>
      </w:r>
      <w:r>
        <w:rPr/>
        <w:t>2</w:t>
      </w:r>
      <w:r>
        <w:rPr/>
        <w:fldChar w:fldCharType="end"/>
      </w:r>
      <w:r>
        <w:rPr/>
        <w:t>: HT</w:t>
      </w:r>
      <w:ins w:id="134" w:author="Unknown Author" w:date="2023-11-13T19:23:09Z">
        <w:r>
          <w:rPr/>
          <w:t xml:space="preserve"> </w:t>
        </w:r>
      </w:ins>
      <w:r>
        <w:rPr/>
        <w:t xml:space="preserve">121 – two transfer lists from the Haghia Triada </w:t>
      </w:r>
      <w:commentRangeStart w:id="17"/>
      <w:r>
        <w:rPr/>
        <w:t xml:space="preserve">adminstrative </w:t>
      </w:r>
      <w:r>
        <w:rPr/>
      </w:r>
      <w:commentRangeEnd w:id="17"/>
      <w:r>
        <w:commentReference w:id="17"/>
      </w:r>
      <w:r>
        <w:rPr/>
        <w:t xml:space="preserve">centre. One of a quantity of oil product to KI-RI-TA2 and another of mixed </w:t>
      </w:r>
      <w:commentRangeStart w:id="18"/>
      <w:r>
        <w:rPr/>
        <w:t>commodities</w:t>
      </w:r>
      <w:del w:id="135" w:author="Unknown Author" w:date="2023-11-13T18:38:48Z">
        <w:r>
          <w:rPr/>
          <w:delText>t</w:delText>
        </w:r>
      </w:del>
      <w:r>
        <w:rPr/>
        <w:t xml:space="preserve"> </w:t>
      </w:r>
      <w:r>
        <w:rPr/>
      </w:r>
      <w:commentRangeEnd w:id="18"/>
      <w:r>
        <w:commentReference w:id="18"/>
      </w:r>
      <w:r>
        <w:rPr/>
        <w:t>to SA-RA2.</w:t>
      </w:r>
    </w:p>
    <w:p>
      <w:pPr>
        <w:pStyle w:val="TextBody"/>
        <w:spacing w:lineRule="auto" w:line="360"/>
        <w:rPr/>
      </w:pPr>
      <w:ins w:id="136" w:author="Unknown Author" w:date="2023-11-13T19:09:00Z">
        <w:r>
          <w:rPr/>
        </w:r>
      </w:ins>
    </w:p>
    <w:p>
      <w:pPr>
        <w:pStyle w:val="TextBody"/>
        <w:spacing w:lineRule="auto" w:line="360"/>
        <w:rPr/>
      </w:pPr>
      <w:r>
        <w:rPr/>
        <mc:AlternateContent>
          <mc:Choice Requires="wps">
            <w:drawing>
              <wp:anchor behindDoc="0" distT="0" distB="0" distL="0" distR="0" simplePos="0" locked="0" layoutInCell="1" allowOverlap="1" relativeHeight="20">
                <wp:simplePos x="0" y="0"/>
                <wp:positionH relativeFrom="column">
                  <wp:posOffset>601980</wp:posOffset>
                </wp:positionH>
                <wp:positionV relativeFrom="paragraph">
                  <wp:posOffset>27940</wp:posOffset>
                </wp:positionV>
                <wp:extent cx="2193290" cy="3329940"/>
                <wp:effectExtent l="0" t="0" r="0" b="0"/>
                <wp:wrapSquare wrapText="largest"/>
                <wp:docPr id="17" name="Frame22"/>
                <a:graphic xmlns:a="http://schemas.openxmlformats.org/drawingml/2006/main">
                  <a:graphicData uri="http://schemas.microsoft.com/office/word/2010/wordprocessingShape">
                    <wps:wsp>
                      <wps:cNvSpPr/>
                      <wps:spPr>
                        <a:xfrm>
                          <a:off x="0" y="0"/>
                          <a:ext cx="2192760" cy="33292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192655" cy="2826385"/>
                                  <wp:effectExtent l="0" t="0" r="0" b="0"/>
                                  <wp:docPr id="1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 descr=""/>
                                          <pic:cNvPicPr>
                                            <a:picLocks noChangeAspect="1" noChangeArrowheads="1"/>
                                          </pic:cNvPicPr>
                                        </pic:nvPicPr>
                                        <pic:blipFill>
                                          <a:blip r:embed="rId6"/>
                                          <a:stretch>
                                            <a:fillRect/>
                                          </a:stretch>
                                        </pic:blipFill>
                                        <pic:spPr bwMode="auto">
                                          <a:xfrm>
                                            <a:off x="0" y="0"/>
                                            <a:ext cx="2192655" cy="28263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t>: KH 11 Photograph (GORILA 1975)</w:t>
                            </w:r>
                          </w:p>
                        </w:txbxContent>
                      </wps:txbx>
                      <wps:bodyPr lIns="0" rIns="0" tIns="0" bIns="0">
                        <a:noAutofit/>
                      </wps:bodyPr>
                    </wps:wsp>
                  </a:graphicData>
                </a:graphic>
              </wp:anchor>
            </w:drawing>
          </mc:Choice>
          <mc:Fallback>
            <w:pict>
              <v:rect id="shape_0" ID="Frame22" stroked="f" style="position:absolute;margin-left:47.4pt;margin-top:2.2pt;width:172.6pt;height:262.1pt">
                <w10:wrap type="square"/>
                <v:fill o:detectmouseclick="t" on="false"/>
                <v:stroke color="#3465a4" joinstyle="round" endcap="flat"/>
                <v:textbox>
                  <w:txbxContent>
                    <w:p>
                      <w:pPr>
                        <w:pStyle w:val="Figure"/>
                        <w:spacing w:before="120" w:after="120"/>
                        <w:rPr/>
                      </w:pPr>
                      <w:r>
                        <w:rPr/>
                        <w:drawing>
                          <wp:inline distT="0" distB="0" distL="0" distR="0">
                            <wp:extent cx="2192655" cy="2826385"/>
                            <wp:effectExtent l="0" t="0" r="0" b="0"/>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6"/>
                                    <a:stretch>
                                      <a:fillRect/>
                                    </a:stretch>
                                  </pic:blipFill>
                                  <pic:spPr bwMode="auto">
                                    <a:xfrm>
                                      <a:off x="0" y="0"/>
                                      <a:ext cx="2192655" cy="282638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5</w:t>
                      </w:r>
                      <w:r>
                        <w:rPr/>
                        <w:fldChar w:fldCharType="end"/>
                      </w:r>
                      <w:r>
                        <w:rPr/>
                        <w:t>: KH 11 Photograph (GORILA 1975)</w:t>
                      </w:r>
                    </w:p>
                  </w:txbxContent>
                </v:textbox>
              </v:rect>
            </w:pict>
          </mc:Fallback>
        </mc:AlternateContent>
        <mc:AlternateContent>
          <mc:Choice Requires="wps">
            <w:drawing>
              <wp:anchor behindDoc="0" distT="0" distB="0" distL="0" distR="0" simplePos="0" locked="0" layoutInCell="1" allowOverlap="1" relativeHeight="21">
                <wp:simplePos x="0" y="0"/>
                <wp:positionH relativeFrom="column">
                  <wp:posOffset>3499485</wp:posOffset>
                </wp:positionH>
                <wp:positionV relativeFrom="paragraph">
                  <wp:posOffset>46990</wp:posOffset>
                </wp:positionV>
                <wp:extent cx="2197735" cy="3348990"/>
                <wp:effectExtent l="0" t="0" r="0" b="0"/>
                <wp:wrapSquare wrapText="largest"/>
                <wp:docPr id="21" name="Frame23"/>
                <a:graphic xmlns:a="http://schemas.openxmlformats.org/drawingml/2006/main">
                  <a:graphicData uri="http://schemas.microsoft.com/office/word/2010/wordprocessingShape">
                    <wps:wsp>
                      <wps:cNvSpPr/>
                      <wps:spPr>
                        <a:xfrm>
                          <a:off x="0" y="0"/>
                          <a:ext cx="2197080" cy="33483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197100" cy="2845435"/>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7"/>
                                          <a:stretch>
                                            <a:fillRect/>
                                          </a:stretch>
                                        </pic:blipFill>
                                        <pic:spPr bwMode="auto">
                                          <a:xfrm>
                                            <a:off x="0" y="0"/>
                                            <a:ext cx="2197100" cy="28454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6</w:t>
                            </w:r>
                            <w:r>
                              <w:rPr/>
                              <w:fldChar w:fldCharType="end"/>
                            </w:r>
                            <w:r>
                              <w:rPr/>
                              <w:t>: KH 11 Transcription (GORILA 1975)</w:t>
                            </w:r>
                          </w:p>
                        </w:txbxContent>
                      </wps:txbx>
                      <wps:bodyPr lIns="0" rIns="0" tIns="0" bIns="0">
                        <a:noAutofit/>
                      </wps:bodyPr>
                    </wps:wsp>
                  </a:graphicData>
                </a:graphic>
              </wp:anchor>
            </w:drawing>
          </mc:Choice>
          <mc:Fallback>
            <w:pict>
              <v:rect id="shape_0" ID="Frame23" stroked="f" style="position:absolute;margin-left:275.55pt;margin-top:3.7pt;width:172.95pt;height:263.6pt">
                <w10:wrap type="square"/>
                <v:fill o:detectmouseclick="t" on="false"/>
                <v:stroke color="#3465a4" joinstyle="round" endcap="flat"/>
                <v:textbox>
                  <w:txbxContent>
                    <w:p>
                      <w:pPr>
                        <w:pStyle w:val="Figure"/>
                        <w:spacing w:before="120" w:after="120"/>
                        <w:rPr/>
                      </w:pPr>
                      <w:r>
                        <w:rPr/>
                        <w:drawing>
                          <wp:inline distT="0" distB="0" distL="0" distR="0">
                            <wp:extent cx="2197100" cy="2845435"/>
                            <wp:effectExtent l="0" t="0" r="0" b="0"/>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7"/>
                                    <a:stretch>
                                      <a:fillRect/>
                                    </a:stretch>
                                  </pic:blipFill>
                                  <pic:spPr bwMode="auto">
                                    <a:xfrm>
                                      <a:off x="0" y="0"/>
                                      <a:ext cx="2197100" cy="28454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6</w:t>
                      </w:r>
                      <w:r>
                        <w:rPr/>
                        <w:fldChar w:fldCharType="end"/>
                      </w:r>
                      <w:r>
                        <w:rPr/>
                        <w:t>: KH 11 Transcription (GORILA 1975)</w:t>
                      </w:r>
                    </w:p>
                  </w:txbxContent>
                </v:textbox>
              </v:rect>
            </w:pict>
          </mc:Fallback>
        </mc:AlternateContent>
      </w:r>
    </w:p>
    <w:p>
      <w:pPr>
        <w:pStyle w:val="TextBody"/>
        <w:spacing w:lineRule="auto" w:line="360"/>
        <w:rPr/>
      </w:pPr>
      <w:r>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3121"/>
        <w:gridCol w:w="1698"/>
        <w:gridCol w:w="2410"/>
        <w:gridCol w:w="2408"/>
      </w:tblGrid>
      <w:tr>
        <w:trPr/>
        <w:tc>
          <w:tcPr>
            <w:tcW w:w="4819" w:type="dxa"/>
            <w:gridSpan w:val="2"/>
            <w:tcBorders>
              <w:top w:val="single" w:sz="2" w:space="0" w:color="000000"/>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410"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2408" w:type="dxa"/>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2</w:t>
            </w:r>
          </w:p>
        </w:tc>
      </w:tr>
      <w:tr>
        <w:trPr/>
        <w:tc>
          <w:tcPr>
            <w:tcW w:w="3121" w:type="dxa"/>
            <w:tcBorders>
              <w:top w:val="single" w:sz="2" w:space="0" w:color="000000"/>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rPr>
              <w:t>A-DU</w:t>
            </w:r>
          </w:p>
        </w:tc>
        <w:tc>
          <w:tcPr>
            <w:tcW w:w="1698" w:type="dxa"/>
            <w:tcBorders>
              <w:top w:val="single" w:sz="2" w:space="0" w:color="000000"/>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r>
          </w:p>
        </w:tc>
        <w:tc>
          <w:tcPr>
            <w:tcW w:w="2410" w:type="dxa"/>
            <w:tcBorders>
              <w:top w:val="single" w:sz="2" w:space="0" w:color="000000"/>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Entity</w:t>
            </w:r>
          </w:p>
        </w:tc>
        <w:tc>
          <w:tcPr>
            <w:tcW w:w="2408" w:type="dxa"/>
            <w:vMerge w:val="restart"/>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3121"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rPr>
              <w:t xml:space="preserve">[ 𐄁 ]ZA </w:t>
            </w:r>
          </w:p>
        </w:tc>
        <w:tc>
          <w:tcPr>
            <w:tcW w:w="1698"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r>
          </w:p>
        </w:tc>
        <w:tc>
          <w:tcPr>
            <w:tcW w:w="2410"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Transaction Sign</w:t>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r>
          </w:p>
        </w:tc>
      </w:tr>
      <w:tr>
        <w:trPr/>
        <w:tc>
          <w:tcPr>
            <w:tcW w:w="3121"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rPr>
              <w:t xml:space="preserve">CYP </w:t>
            </w:r>
          </w:p>
        </w:tc>
        <w:tc>
          <w:tcPr>
            <w:tcW w:w="1698"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rPr>
            </w:pPr>
            <w:ins w:id="138" w:author="Unknown Author" w:date="2023-11-14T13:13:00Z">
              <w:r>
                <w:rPr>
                  <w:rFonts w:ascii="monospace" w:hAnsi="monospace"/>
                  <w:color w:val="000000"/>
                  <w:sz w:val="24"/>
                  <w:szCs w:val="24"/>
                </w:rPr>
                <w:t>K (</w:t>
              </w:r>
            </w:ins>
            <w:del w:id="139" w:author="Unknown Author" w:date="2023-11-14T13:20:55Z">
              <w:r>
                <w:rPr>
                  <w:rFonts w:ascii="monospace" w:hAnsi="monospace"/>
                  <w:color w:val="000000"/>
                  <w:sz w:val="24"/>
                  <w:szCs w:val="24"/>
                </w:rPr>
                <w:delText>¹⁄₁₆</w:delText>
              </w:r>
            </w:del>
            <w:ins w:id="140" w:author="Unknown Author" w:date="2023-11-14T13:20:56Z">
              <w:commentRangeStart w:id="19"/>
              <w:r>
                <w:rPr>
                  <w:rFonts w:ascii="monospace" w:hAnsi="monospace"/>
                  <w:color w:val="000000"/>
                  <w:sz w:val="24"/>
                  <w:szCs w:val="24"/>
                </w:rPr>
                <w:t>1/10)</w:t>
              </w:r>
            </w:ins>
            <w:r>
              <w:rPr>
                <w:rFonts w:ascii="monospace" w:hAnsi="monospace"/>
                <w:color w:val="000000"/>
                <w:sz w:val="24"/>
                <w:szCs w:val="24"/>
              </w:rPr>
              <w:t xml:space="preserve"> </w:t>
            </w:r>
            <w:r>
              <w:rPr>
                <w:rFonts w:ascii="monospace" w:hAnsi="monospace"/>
                <w:color w:val="000000"/>
                <w:sz w:val="24"/>
                <w:szCs w:val="24"/>
              </w:rPr>
            </w:r>
            <w:ins w:id="141" w:author="Unknown Author" w:date="2023-11-14T13:38:04Z">
              <w:commentRangeEnd w:id="19"/>
              <w:r>
                <w:commentReference w:id="19"/>
              </w:r>
              <w:r>
                <w:rPr>
                  <w:rFonts w:ascii="monospace" w:hAnsi="monospace"/>
                  <w:color w:val="000000"/>
                  <w:sz w:val="24"/>
                  <w:szCs w:val="24"/>
                </w:rPr>
                <w:commentReference w:id="20"/>
              </w:r>
            </w:ins>
          </w:p>
        </w:tc>
        <w:tc>
          <w:tcPr>
            <w:tcW w:w="2410" w:type="dxa"/>
            <w:vMerge w:val="restart"/>
            <w:tcBorders>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Commodity List</w:t>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SU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ascii="monospace" w:hAnsi="monospace"/>
                <w:color w:val="000000"/>
                <w:sz w:val="24"/>
                <w:szCs w:val="24"/>
              </w:rPr>
              <w:t xml:space="preserve">3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CYP+E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ins w:id="142" w:author="Unknown Author" w:date="2023-11-14T13:13:10Z">
              <w:r>
                <w:rPr>
                  <w:rFonts w:cs="monospace"/>
                  <w:color w:val="000000"/>
                  <w:sz w:val="24"/>
                  <w:szCs w:val="24"/>
                </w:rPr>
                <w:t>K L2</w:t>
              </w:r>
            </w:ins>
            <w:del w:id="143" w:author="Unknown Author" w:date="2023-11-14T13:13:15Z">
              <w:r>
                <w:rPr>
                  <w:rFonts w:cs="monospace"/>
                  <w:color w:val="000000"/>
                  <w:sz w:val="24"/>
                  <w:sz w:val="24"/>
                  <w:szCs w:val="24"/>
                </w:rPr>
                <w:delText>𐝇𐝉</w:delText>
              </w:r>
            </w:del>
            <w:r>
              <w:rPr>
                <w:rFonts w:cs="monospace"/>
                <w:color w:val="000000"/>
                <w:sz w:val="24"/>
                <w:sz w:val="24"/>
                <w:szCs w:val="24"/>
              </w:rPr>
              <w:t xml:space="preserve"> </w:t>
            </w:r>
            <w:ins w:id="144" w:author="Unknown Author" w:date="2023-11-14T13:21:04Z">
              <w:r>
                <w:rPr>
                  <w:rFonts w:cs="monospace"/>
                  <w:color w:val="000000"/>
                  <w:sz w:val="24"/>
                  <w:szCs w:val="24"/>
                </w:rPr>
                <w:t>(3/20)</w:t>
              </w:r>
            </w:ins>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VIN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ins w:id="145" w:author="Unknown Author" w:date="2023-11-14T13:13:20Z">
              <w:r>
                <w:rPr>
                  <w:rFonts w:ascii="monospace" w:hAnsi="monospace"/>
                  <w:color w:val="000000"/>
                  <w:sz w:val="24"/>
                  <w:szCs w:val="24"/>
                </w:rPr>
                <w:t>A (</w:t>
              </w:r>
            </w:ins>
            <w:del w:id="146" w:author="Unknown Author" w:date="2023-11-14T13:21:27Z">
              <w:r>
                <w:rPr>
                  <w:rFonts w:ascii="monospace" w:hAnsi="monospace"/>
                  <w:color w:val="000000"/>
                  <w:sz w:val="24"/>
                  <w:szCs w:val="24"/>
                </w:rPr>
                <w:delText>≈ ¹⁄₆</w:delText>
              </w:r>
            </w:del>
            <w:del w:id="147" w:author="Unknown Author" w:date="2023-11-14T13:13:23Z">
              <w:r>
                <w:rPr>
                  <w:rFonts w:ascii="monospace" w:hAnsi="monospace"/>
                  <w:color w:val="000000"/>
                  <w:sz w:val="24"/>
                  <w:szCs w:val="24"/>
                </w:rPr>
                <w:delText xml:space="preserve"> </w:delText>
              </w:r>
            </w:del>
            <w:ins w:id="148" w:author="Unknown Author" w:date="2023-11-14T13:21:27Z">
              <w:r>
                <w:rPr>
                  <w:rFonts w:eastAsia="Noto Sans Mono CJK SC" w:cs="Liberation Mono" w:ascii="monospace" w:hAnsi="monospace"/>
                  <w:color w:val="000000"/>
                  <w:kern w:val="2"/>
                  <w:sz w:val="24"/>
                  <w:szCs w:val="24"/>
                  <w:lang w:val="en-IE" w:eastAsia="zh-CN" w:bidi="ar-SA"/>
                </w:rPr>
                <w:t>1/24(?)</w:t>
              </w:r>
            </w:ins>
            <w:ins w:id="149" w:author="Unknown Author" w:date="2023-11-14T13:13:23Z">
              <w:r>
                <w:rPr>
                  <w:rFonts w:ascii="monospace" w:hAnsi="monospace"/>
                  <w:color w:val="000000"/>
                  <w:sz w:val="24"/>
                  <w:szCs w:val="24"/>
                </w:rPr>
                <w:t>)</w:t>
              </w:r>
            </w:ins>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*306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ascii="monospace" w:hAnsi="monospace"/>
                <w:color w:val="000000"/>
                <w:sz w:val="24"/>
                <w:szCs w:val="24"/>
              </w:rPr>
              <w:t xml:space="preserve">4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CYP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ins w:id="150" w:author="Unknown Author" w:date="2023-11-14T13:13:29Z">
              <w:r>
                <w:rPr>
                  <w:rFonts w:ascii="monospace" w:hAnsi="monospace"/>
                  <w:color w:val="000000"/>
                  <w:sz w:val="24"/>
                  <w:szCs w:val="24"/>
                </w:rPr>
                <w:t>B (</w:t>
              </w:r>
            </w:ins>
            <w:del w:id="151" w:author="Unknown Author" w:date="2023-11-14T13:21:17Z">
              <w:r>
                <w:rPr>
                  <w:rFonts w:ascii="monospace" w:hAnsi="monospace"/>
                  <w:color w:val="000000"/>
                  <w:sz w:val="24"/>
                  <w:szCs w:val="24"/>
                </w:rPr>
                <w:delText xml:space="preserve">¹⁄₃ </w:delText>
              </w:r>
            </w:del>
            <w:ins w:id="152" w:author="Unknown Author" w:date="2023-11-14T13:21:18Z">
              <w:r>
                <w:rPr>
                  <w:rFonts w:ascii="monospace" w:hAnsi="monospace"/>
                  <w:color w:val="000000"/>
                  <w:sz w:val="24"/>
                  <w:szCs w:val="24"/>
                </w:rPr>
                <w:t>1/5)</w:t>
              </w:r>
            </w:ins>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*348-CYP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ins w:id="153" w:author="Unknown Author" w:date="2023-11-14T13:13:36Z">
              <w:r>
                <w:rPr>
                  <w:rFonts w:cs="monospace"/>
                  <w:color w:val="000000"/>
                  <w:sz w:val="24"/>
                  <w:szCs w:val="24"/>
                </w:rPr>
                <w:t>K L2</w:t>
              </w:r>
            </w:ins>
            <w:ins w:id="154" w:author="Unknown Author" w:date="2023-11-14T13:21:12Z">
              <w:r>
                <w:rPr>
                  <w:rFonts w:cs="monospace"/>
                  <w:color w:val="000000"/>
                  <w:sz w:val="24"/>
                  <w:szCs w:val="24"/>
                </w:rPr>
                <w:t>(3/20)</w:t>
              </w:r>
            </w:ins>
            <w:del w:id="155" w:author="Unknown Author" w:date="2023-11-14T13:13:39Z">
              <w:r>
                <w:rPr>
                  <w:rFonts w:cs="monospace"/>
                  <w:color w:val="000000"/>
                  <w:sz w:val="24"/>
                  <w:sz w:val="24"/>
                  <w:szCs w:val="24"/>
                </w:rPr>
                <w:delText xml:space="preserve">𐝇𐝉 </w:delText>
              </w:r>
            </w:del>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A-TO-*349-TO-I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w:t>
            </w:r>
          </w:p>
        </w:tc>
        <w:tc>
          <w:tcPr>
            <w:tcW w:w="2408"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CYP+E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ascii="monospace" w:hAnsi="monospace"/>
                <w:color w:val="000000"/>
                <w:sz w:val="24"/>
                <w:szCs w:val="24"/>
              </w:rPr>
              <w:t xml:space="preserve">3 </w:t>
            </w:r>
          </w:p>
        </w:tc>
        <w:tc>
          <w:tcPr>
            <w:tcW w:w="2410" w:type="dxa"/>
            <w:vMerge w:val="restart"/>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Commodity List</w:t>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NI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VIN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3</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A-TA-*350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w:t>
            </w:r>
          </w:p>
        </w:tc>
        <w:tc>
          <w:tcPr>
            <w:tcW w:w="2408"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*301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10" w:type="dxa"/>
            <w:vMerge w:val="restart"/>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Commodity List</w:t>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*306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SI-CYP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ins w:id="156" w:author="Unknown Author" w:date="2023-11-14T13:13:49Z">
              <w:r>
                <w:rPr>
                  <w:rFonts w:cs="monospace"/>
                  <w:color w:val="000000"/>
                  <w:sz w:val="24"/>
                  <w:szCs w:val="24"/>
                </w:rPr>
                <w:t>K L2</w:t>
              </w:r>
            </w:ins>
            <w:del w:id="157" w:author="Unknown Author" w:date="2023-11-14T13:13:53Z">
              <w:r>
                <w:rPr>
                  <w:rFonts w:cs="monospace"/>
                  <w:color w:val="000000"/>
                  <w:sz w:val="24"/>
                  <w:sz w:val="24"/>
                  <w:szCs w:val="24"/>
                </w:rPr>
                <w:delText>𐝇𐝉</w:delText>
              </w:r>
            </w:del>
            <w:ins w:id="158" w:author="Unknown Author" w:date="2023-11-14T13:21:42Z">
              <w:commentRangeStart w:id="21"/>
              <w:commentRangeStart w:id="22"/>
              <w:r>
                <w:rPr>
                  <w:rFonts w:cs="monospace"/>
                  <w:color w:val="000000"/>
                  <w:sz w:val="24"/>
                  <w:sz w:val="24"/>
                  <w:szCs w:val="24"/>
                </w:rPr>
                <w:t xml:space="preserve"> </w:t>
              </w:r>
            </w:ins>
            <w:ins w:id="159" w:author="Unknown Author" w:date="2023-11-14T13:21:42Z">
              <w:r>
                <w:rPr>
                  <w:rFonts w:cs="monospace"/>
                  <w:color w:val="000000"/>
                  <w:sz w:val="24"/>
                  <w:szCs w:val="24"/>
                </w:rPr>
                <w:t>(3/20)</w:t>
              </w:r>
            </w:ins>
            <w:r>
              <w:rPr>
                <w:rFonts w:cs="monospace"/>
                <w:color w:val="000000"/>
                <w:sz w:val="24"/>
                <w:szCs w:val="24"/>
              </w:rPr>
            </w:r>
            <w:commentRangeEnd w:id="22"/>
            <w:r>
              <w:commentReference w:id="22"/>
            </w:r>
            <w:commentRangeEnd w:id="21"/>
            <w:r>
              <w:commentReference w:id="21"/>
            </w:r>
            <w:r>
              <w:rPr>
                <w:rFonts w:cs="monospace"/>
                <w:color w:val="000000"/>
                <w:sz w:val="24"/>
                <w:szCs w:val="24"/>
              </w:rPr>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3</w:t>
      </w:r>
      <w:r>
        <w:rPr/>
        <w:fldChar w:fldCharType="end"/>
      </w:r>
      <w:r>
        <w:rPr/>
        <w:t>: KH</w:t>
      </w:r>
      <w:ins w:id="160" w:author="Unknown Author" w:date="2023-11-13T19:23:15Z">
        <w:r>
          <w:rPr/>
          <w:t xml:space="preserve"> </w:t>
        </w:r>
      </w:ins>
      <w:r>
        <w:rPr/>
        <w:t xml:space="preserve">11 – three transfer lists from the </w:t>
      </w:r>
      <w:commentRangeStart w:id="23"/>
      <w:r>
        <w:rPr/>
        <w:t>Kha</w:t>
      </w:r>
      <w:del w:id="161" w:author="Unknown Author" w:date="2023-11-14T13:38:39Z">
        <w:r>
          <w:rPr/>
          <w:delText>r</w:delText>
        </w:r>
      </w:del>
      <w:r>
        <w:rPr/>
        <w:t>nia</w:t>
      </w:r>
      <w:r>
        <w:rPr/>
      </w:r>
      <w:commentRangeEnd w:id="23"/>
      <w:r>
        <w:commentReference w:id="23"/>
      </w:r>
      <w:r>
        <w:rPr/>
        <w:t xml:space="preserve"> administrative centre, each of mixed commodities to A-DU, A-TO-*349-TO-I, and A-TA-*350 respectively. </w:t>
      </w:r>
      <w:ins w:id="162" w:author="Unknown Author" w:date="2023-11-14T13:19:38Z">
        <w:r>
          <w:rPr/>
          <w:t>Fractional values are as suggested by Corazza (2020).</w:t>
        </w:r>
      </w:ins>
    </w:p>
    <w:p>
      <w:pPr>
        <w:pStyle w:val="TextBody"/>
        <w:spacing w:lineRule="auto" w:line="360"/>
        <w:rPr/>
      </w:pPr>
      <w:r>
        <w:rPr/>
        <w:br/>
      </w:r>
    </w:p>
    <w:p>
      <w:pPr>
        <w:pStyle w:val="TextBody"/>
        <w:spacing w:lineRule="auto" w:line="360" w:before="0" w:after="0"/>
        <w:rPr>
          <w:lang w:val="en-US"/>
        </w:rPr>
      </w:pPr>
      <w:r>
        <w:rPr>
          <w:rFonts w:ascii="Arial" w:hAnsi="Arial"/>
          <w:color w:val="000000"/>
          <w:highlight w:val="white"/>
        </w:rPr>
        <w:t>A potential member of this group is KH</w:t>
      </w:r>
      <w:ins w:id="163" w:author="Unknown Author" w:date="2023-11-13T18:26:35Z">
        <w:r>
          <w:rPr>
            <w:rFonts w:ascii="Arial" w:hAnsi="Arial"/>
            <w:color w:val="000000"/>
            <w:highlight w:val="white"/>
          </w:rPr>
          <w:t xml:space="preserve"> </w:t>
        </w:r>
      </w:ins>
      <w:r>
        <w:rPr>
          <w:rFonts w:ascii="Arial" w:hAnsi="Arial"/>
          <w:color w:val="000000"/>
          <w:highlight w:val="white"/>
        </w:rPr>
        <w:t>5, perhaps recording the same transfer to multiple entities: the same quantities of CYP+E and VINb+WI with each of A-DA-KI-SA-KA, A-RA-U-DA, and WI-SA-SA-NE-E. The rest of the tablet could then consist of two Transfer Lists, one of an unspecified quantity of *301-NA with WI-NA-DU, and quantities of CYP and NI to KU-RA-ZU.</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pPr>
      <w:r>
        <w:rPr>
          <w:rFonts w:ascii="Arial" w:hAnsi="Arial"/>
          <w:color w:val="000000"/>
          <w:highlight w:val="white"/>
        </w:rPr>
        <w:t>The tablets we classify in this group are: ARKH</w:t>
      </w:r>
      <w:ins w:id="164" w:author="Unknown Author" w:date="2023-11-13T18:26:38Z">
        <w:r>
          <w:rPr>
            <w:rFonts w:ascii="Arial" w:hAnsi="Arial"/>
            <w:color w:val="000000"/>
            <w:highlight w:val="white"/>
          </w:rPr>
          <w:t xml:space="preserve"> </w:t>
        </w:r>
      </w:ins>
      <w:r>
        <w:rPr>
          <w:rFonts w:ascii="Arial" w:hAnsi="Arial"/>
          <w:color w:val="000000"/>
          <w:highlight w:val="white"/>
        </w:rPr>
        <w:t>3a, ARKH</w:t>
      </w:r>
      <w:ins w:id="165" w:author="Unknown Author" w:date="2023-11-13T18:26:39Z">
        <w:r>
          <w:rPr>
            <w:rFonts w:ascii="Arial" w:hAnsi="Arial"/>
            <w:color w:val="000000"/>
            <w:highlight w:val="white"/>
          </w:rPr>
          <w:t xml:space="preserve"> </w:t>
        </w:r>
      </w:ins>
      <w:r>
        <w:rPr>
          <w:rFonts w:ascii="Arial" w:hAnsi="Arial"/>
          <w:color w:val="000000"/>
          <w:highlight w:val="white"/>
        </w:rPr>
        <w:t>3b, ARKH</w:t>
      </w:r>
      <w:ins w:id="166" w:author="Unknown Author" w:date="2023-11-13T18:26:42Z">
        <w:r>
          <w:rPr>
            <w:rFonts w:ascii="Arial" w:hAnsi="Arial"/>
            <w:color w:val="000000"/>
            <w:highlight w:val="white"/>
          </w:rPr>
          <w:t xml:space="preserve"> </w:t>
        </w:r>
      </w:ins>
      <w:r>
        <w:rPr>
          <w:rFonts w:ascii="Arial" w:hAnsi="Arial"/>
          <w:color w:val="000000"/>
          <w:highlight w:val="white"/>
        </w:rPr>
        <w:t>5, HT</w:t>
      </w:r>
      <w:ins w:id="167" w:author="Unknown Author" w:date="2023-11-13T18:26:43Z">
        <w:r>
          <w:rPr>
            <w:rFonts w:ascii="Arial" w:hAnsi="Arial"/>
            <w:color w:val="000000"/>
            <w:highlight w:val="white"/>
          </w:rPr>
          <w:t xml:space="preserve"> </w:t>
        </w:r>
      </w:ins>
      <w:r>
        <w:rPr>
          <w:rFonts w:ascii="Arial" w:hAnsi="Arial"/>
          <w:color w:val="000000"/>
          <w:highlight w:val="white"/>
        </w:rPr>
        <w:t>100, HT</w:t>
      </w:r>
      <w:ins w:id="168" w:author="Unknown Author" w:date="2023-11-13T18:31:35Z">
        <w:r>
          <w:rPr>
            <w:rFonts w:ascii="Arial" w:hAnsi="Arial"/>
            <w:color w:val="000000"/>
            <w:highlight w:val="white"/>
          </w:rPr>
          <w:t xml:space="preserve"> </w:t>
        </w:r>
      </w:ins>
      <w:r>
        <w:rPr>
          <w:rFonts w:ascii="Arial" w:hAnsi="Arial"/>
          <w:color w:val="000000"/>
          <w:highlight w:val="white"/>
        </w:rPr>
        <w:t>101, HT</w:t>
      </w:r>
      <w:ins w:id="169" w:author="Unknown Author" w:date="2023-11-13T18:31:37Z">
        <w:r>
          <w:rPr>
            <w:rFonts w:ascii="Arial" w:hAnsi="Arial"/>
            <w:color w:val="000000"/>
            <w:highlight w:val="white"/>
          </w:rPr>
          <w:t xml:space="preserve"> </w:t>
        </w:r>
      </w:ins>
      <w:r>
        <w:rPr>
          <w:rFonts w:ascii="Arial" w:hAnsi="Arial"/>
          <w:color w:val="000000"/>
          <w:highlight w:val="white"/>
        </w:rPr>
        <w:t>105, HT</w:t>
      </w:r>
      <w:ins w:id="170" w:author="Unknown Author" w:date="2023-11-13T18:31:38Z">
        <w:r>
          <w:rPr>
            <w:rFonts w:ascii="Arial" w:hAnsi="Arial"/>
            <w:color w:val="000000"/>
            <w:highlight w:val="white"/>
          </w:rPr>
          <w:t xml:space="preserve"> </w:t>
        </w:r>
      </w:ins>
      <w:r>
        <w:rPr>
          <w:rFonts w:ascii="Arial" w:hAnsi="Arial"/>
          <w:color w:val="000000"/>
          <w:highlight w:val="white"/>
        </w:rPr>
        <w:t>106, HT</w:t>
      </w:r>
      <w:ins w:id="171" w:author="Unknown Author" w:date="2023-11-13T18:31:39Z">
        <w:r>
          <w:rPr>
            <w:rFonts w:ascii="Arial" w:hAnsi="Arial"/>
            <w:color w:val="000000"/>
            <w:highlight w:val="white"/>
          </w:rPr>
          <w:t xml:space="preserve"> </w:t>
        </w:r>
      </w:ins>
      <w:r>
        <w:rPr>
          <w:rFonts w:ascii="Arial" w:hAnsi="Arial"/>
          <w:color w:val="000000"/>
          <w:highlight w:val="white"/>
        </w:rPr>
        <w:t>108, HT</w:t>
      </w:r>
      <w:ins w:id="172" w:author="Unknown Author" w:date="2023-11-13T18:31:41Z">
        <w:r>
          <w:rPr>
            <w:rFonts w:ascii="Arial" w:hAnsi="Arial"/>
            <w:color w:val="000000"/>
            <w:highlight w:val="white"/>
          </w:rPr>
          <w:t xml:space="preserve"> </w:t>
        </w:r>
      </w:ins>
      <w:r>
        <w:rPr>
          <w:rFonts w:ascii="Arial" w:hAnsi="Arial"/>
          <w:color w:val="000000"/>
          <w:highlight w:val="white"/>
        </w:rPr>
        <w:t>116b, HT</w:t>
      </w:r>
      <w:ins w:id="173" w:author="Unknown Author" w:date="2023-11-13T18:31:42Z">
        <w:r>
          <w:rPr>
            <w:rFonts w:ascii="Arial" w:hAnsi="Arial"/>
            <w:color w:val="000000"/>
            <w:highlight w:val="white"/>
          </w:rPr>
          <w:t xml:space="preserve"> </w:t>
        </w:r>
      </w:ins>
      <w:r>
        <w:rPr>
          <w:rFonts w:ascii="Arial" w:hAnsi="Arial"/>
          <w:color w:val="000000"/>
          <w:highlight w:val="white"/>
        </w:rPr>
        <w:t>12, HT</w:t>
      </w:r>
      <w:ins w:id="174" w:author="Unknown Author" w:date="2023-11-13T18:31:44Z">
        <w:r>
          <w:rPr>
            <w:rFonts w:ascii="Arial" w:hAnsi="Arial"/>
            <w:color w:val="000000"/>
            <w:highlight w:val="white"/>
          </w:rPr>
          <w:t xml:space="preserve"> </w:t>
        </w:r>
      </w:ins>
      <w:r>
        <w:rPr>
          <w:rFonts w:ascii="Arial" w:hAnsi="Arial"/>
          <w:color w:val="000000"/>
          <w:highlight w:val="white"/>
        </w:rPr>
        <w:t>121, HT</w:t>
      </w:r>
      <w:ins w:id="175" w:author="Unknown Author" w:date="2023-11-13T18:31:45Z">
        <w:r>
          <w:rPr>
            <w:rFonts w:ascii="Arial" w:hAnsi="Arial"/>
            <w:color w:val="000000"/>
            <w:highlight w:val="white"/>
          </w:rPr>
          <w:t xml:space="preserve"> </w:t>
        </w:r>
      </w:ins>
      <w:r>
        <w:rPr>
          <w:rFonts w:ascii="Arial" w:hAnsi="Arial"/>
          <w:color w:val="000000"/>
          <w:highlight w:val="white"/>
        </w:rPr>
        <w:t>123+124a, HT</w:t>
      </w:r>
      <w:ins w:id="176" w:author="Unknown Author" w:date="2023-11-13T18:31:46Z">
        <w:r>
          <w:rPr>
            <w:rFonts w:ascii="Arial" w:hAnsi="Arial"/>
            <w:color w:val="000000"/>
            <w:highlight w:val="white"/>
          </w:rPr>
          <w:t xml:space="preserve"> </w:t>
        </w:r>
      </w:ins>
      <w:r>
        <w:rPr>
          <w:rFonts w:ascii="Arial" w:hAnsi="Arial"/>
          <w:color w:val="000000"/>
          <w:highlight w:val="white"/>
        </w:rPr>
        <w:t>125a, HT</w:t>
      </w:r>
      <w:ins w:id="177" w:author="Unknown Author" w:date="2023-11-13T18:31:48Z">
        <w:r>
          <w:rPr>
            <w:rFonts w:ascii="Arial" w:hAnsi="Arial"/>
            <w:color w:val="000000"/>
            <w:highlight w:val="white"/>
          </w:rPr>
          <w:t xml:space="preserve"> </w:t>
        </w:r>
      </w:ins>
      <w:r>
        <w:rPr>
          <w:rFonts w:ascii="Arial" w:hAnsi="Arial"/>
          <w:color w:val="000000"/>
          <w:highlight w:val="white"/>
        </w:rPr>
        <w:t>125b, HT</w:t>
      </w:r>
      <w:ins w:id="178" w:author="Unknown Author" w:date="2023-11-13T18:31:49Z">
        <w:r>
          <w:rPr>
            <w:rFonts w:ascii="Arial" w:hAnsi="Arial"/>
            <w:color w:val="000000"/>
            <w:highlight w:val="white"/>
          </w:rPr>
          <w:t xml:space="preserve"> </w:t>
        </w:r>
      </w:ins>
      <w:r>
        <w:rPr>
          <w:rFonts w:ascii="Arial" w:hAnsi="Arial"/>
          <w:color w:val="000000"/>
          <w:highlight w:val="white"/>
        </w:rPr>
        <w:t>129, HT</w:t>
      </w:r>
      <w:ins w:id="179" w:author="Unknown Author" w:date="2023-11-13T18:31:51Z">
        <w:r>
          <w:rPr>
            <w:rFonts w:ascii="Arial" w:hAnsi="Arial"/>
            <w:color w:val="000000"/>
            <w:highlight w:val="white"/>
          </w:rPr>
          <w:t xml:space="preserve"> </w:t>
        </w:r>
      </w:ins>
      <w:r>
        <w:rPr>
          <w:rFonts w:ascii="Arial" w:hAnsi="Arial"/>
          <w:color w:val="000000"/>
          <w:highlight w:val="white"/>
        </w:rPr>
        <w:t>131a, HT</w:t>
      </w:r>
      <w:ins w:id="180" w:author="Unknown Author" w:date="2023-11-13T18:31:52Z">
        <w:r>
          <w:rPr>
            <w:rFonts w:ascii="Arial" w:hAnsi="Arial"/>
            <w:color w:val="000000"/>
            <w:highlight w:val="white"/>
          </w:rPr>
          <w:t xml:space="preserve"> </w:t>
        </w:r>
      </w:ins>
      <w:r>
        <w:rPr>
          <w:rFonts w:ascii="Arial" w:hAnsi="Arial"/>
          <w:color w:val="000000"/>
          <w:highlight w:val="white"/>
        </w:rPr>
        <w:t>131b, HT</w:t>
      </w:r>
      <w:ins w:id="181" w:author="Unknown Author" w:date="2023-11-13T18:31:53Z">
        <w:r>
          <w:rPr>
            <w:rFonts w:ascii="Arial" w:hAnsi="Arial"/>
            <w:color w:val="000000"/>
            <w:highlight w:val="white"/>
          </w:rPr>
          <w:t xml:space="preserve"> </w:t>
        </w:r>
      </w:ins>
      <w:r>
        <w:rPr>
          <w:rFonts w:ascii="Arial" w:hAnsi="Arial"/>
          <w:color w:val="000000"/>
          <w:highlight w:val="white"/>
        </w:rPr>
        <w:t>132, HT</w:t>
      </w:r>
      <w:ins w:id="182" w:author="Unknown Author" w:date="2023-11-13T18:31:54Z">
        <w:r>
          <w:rPr>
            <w:rFonts w:ascii="Arial" w:hAnsi="Arial"/>
            <w:color w:val="000000"/>
            <w:highlight w:val="white"/>
          </w:rPr>
          <w:t xml:space="preserve"> </w:t>
        </w:r>
      </w:ins>
      <w:r>
        <w:rPr>
          <w:rFonts w:ascii="Arial" w:hAnsi="Arial"/>
          <w:color w:val="000000"/>
          <w:highlight w:val="white"/>
        </w:rPr>
        <w:t>133, HT</w:t>
      </w:r>
      <w:ins w:id="183" w:author="Unknown Author" w:date="2023-11-13T18:31:55Z">
        <w:r>
          <w:rPr>
            <w:rFonts w:ascii="Arial" w:hAnsi="Arial"/>
            <w:color w:val="000000"/>
            <w:highlight w:val="white"/>
          </w:rPr>
          <w:t xml:space="preserve"> </w:t>
        </w:r>
      </w:ins>
      <w:r>
        <w:rPr>
          <w:rFonts w:ascii="Arial" w:hAnsi="Arial"/>
          <w:color w:val="000000"/>
          <w:highlight w:val="white"/>
        </w:rPr>
        <w:t>14, HT</w:t>
      </w:r>
      <w:ins w:id="184" w:author="Unknown Author" w:date="2023-11-13T18:31:57Z">
        <w:r>
          <w:rPr>
            <w:rFonts w:ascii="Arial" w:hAnsi="Arial"/>
            <w:color w:val="000000"/>
            <w:highlight w:val="white"/>
          </w:rPr>
          <w:t xml:space="preserve"> </w:t>
        </w:r>
      </w:ins>
      <w:r>
        <w:rPr>
          <w:rFonts w:ascii="Arial" w:hAnsi="Arial"/>
          <w:color w:val="000000"/>
          <w:highlight w:val="white"/>
        </w:rPr>
        <w:t>18, HT</w:t>
      </w:r>
      <w:ins w:id="185" w:author="Unknown Author" w:date="2023-11-13T18:31:58Z">
        <w:r>
          <w:rPr>
            <w:rFonts w:ascii="Arial" w:hAnsi="Arial"/>
            <w:color w:val="000000"/>
            <w:highlight w:val="white"/>
          </w:rPr>
          <w:t xml:space="preserve"> </w:t>
        </w:r>
      </w:ins>
      <w:r>
        <w:rPr>
          <w:rFonts w:ascii="Arial" w:hAnsi="Arial"/>
          <w:color w:val="000000"/>
          <w:highlight w:val="white"/>
        </w:rPr>
        <w:t>2, HT</w:t>
      </w:r>
      <w:ins w:id="186" w:author="Unknown Author" w:date="2023-11-13T18:31:59Z">
        <w:r>
          <w:rPr>
            <w:rFonts w:ascii="Arial" w:hAnsi="Arial"/>
            <w:color w:val="000000"/>
            <w:highlight w:val="white"/>
          </w:rPr>
          <w:t xml:space="preserve"> </w:t>
        </w:r>
      </w:ins>
      <w:r>
        <w:rPr>
          <w:rFonts w:ascii="Arial" w:hAnsi="Arial"/>
          <w:color w:val="000000"/>
          <w:highlight w:val="white"/>
        </w:rPr>
        <w:t>21, HT</w:t>
      </w:r>
      <w:ins w:id="187" w:author="Unknown Author" w:date="2023-11-13T18:32:00Z">
        <w:r>
          <w:rPr>
            <w:rFonts w:ascii="Arial" w:hAnsi="Arial"/>
            <w:color w:val="000000"/>
            <w:highlight w:val="white"/>
          </w:rPr>
          <w:t xml:space="preserve"> </w:t>
        </w:r>
      </w:ins>
      <w:r>
        <w:rPr>
          <w:rFonts w:ascii="Arial" w:hAnsi="Arial"/>
          <w:color w:val="000000"/>
          <w:highlight w:val="white"/>
        </w:rPr>
        <w:t>23a, HT</w:t>
      </w:r>
      <w:ins w:id="188" w:author="Unknown Author" w:date="2023-11-13T18:32:02Z">
        <w:r>
          <w:rPr>
            <w:rFonts w:ascii="Arial" w:hAnsi="Arial"/>
            <w:color w:val="000000"/>
            <w:highlight w:val="white"/>
          </w:rPr>
          <w:t xml:space="preserve"> </w:t>
        </w:r>
      </w:ins>
      <w:r>
        <w:rPr>
          <w:rFonts w:ascii="Arial" w:hAnsi="Arial"/>
          <w:color w:val="000000"/>
          <w:highlight w:val="white"/>
        </w:rPr>
        <w:t>23b, HT</w:t>
      </w:r>
      <w:ins w:id="189" w:author="Unknown Author" w:date="2023-11-13T18:32:05Z">
        <w:r>
          <w:rPr>
            <w:rFonts w:ascii="Arial" w:hAnsi="Arial"/>
            <w:color w:val="000000"/>
            <w:highlight w:val="white"/>
          </w:rPr>
          <w:t xml:space="preserve"> </w:t>
        </w:r>
      </w:ins>
      <w:r>
        <w:rPr>
          <w:rFonts w:ascii="Arial" w:hAnsi="Arial"/>
          <w:color w:val="000000"/>
          <w:highlight w:val="white"/>
        </w:rPr>
        <w:t>24a, HT</w:t>
      </w:r>
      <w:ins w:id="190" w:author="Unknown Author" w:date="2023-11-13T18:32:06Z">
        <w:r>
          <w:rPr>
            <w:rFonts w:ascii="Arial" w:hAnsi="Arial"/>
            <w:color w:val="000000"/>
            <w:highlight w:val="white"/>
          </w:rPr>
          <w:t xml:space="preserve"> </w:t>
        </w:r>
      </w:ins>
      <w:r>
        <w:rPr>
          <w:rFonts w:ascii="Arial" w:hAnsi="Arial"/>
          <w:color w:val="000000"/>
          <w:highlight w:val="white"/>
        </w:rPr>
        <w:t>27b, HT</w:t>
      </w:r>
      <w:ins w:id="191" w:author="Unknown Author" w:date="2023-11-13T18:32:08Z">
        <w:r>
          <w:rPr>
            <w:rFonts w:ascii="Arial" w:hAnsi="Arial"/>
            <w:color w:val="000000"/>
            <w:highlight w:val="white"/>
          </w:rPr>
          <w:t xml:space="preserve"> </w:t>
        </w:r>
      </w:ins>
      <w:r>
        <w:rPr>
          <w:rFonts w:ascii="Arial" w:hAnsi="Arial"/>
          <w:color w:val="000000"/>
          <w:highlight w:val="white"/>
        </w:rPr>
        <w:t>30, HT</w:t>
      </w:r>
      <w:ins w:id="192" w:author="Unknown Author" w:date="2023-11-13T18:32:09Z">
        <w:r>
          <w:rPr>
            <w:rFonts w:ascii="Arial" w:hAnsi="Arial"/>
            <w:color w:val="000000"/>
            <w:highlight w:val="white"/>
          </w:rPr>
          <w:t xml:space="preserve"> </w:t>
        </w:r>
      </w:ins>
      <w:r>
        <w:rPr>
          <w:rFonts w:ascii="Arial" w:hAnsi="Arial"/>
          <w:color w:val="000000"/>
          <w:highlight w:val="white"/>
        </w:rPr>
        <w:t>32, HT</w:t>
      </w:r>
      <w:ins w:id="193" w:author="Unknown Author" w:date="2023-11-13T18:32:10Z">
        <w:r>
          <w:rPr>
            <w:rFonts w:ascii="Arial" w:hAnsi="Arial"/>
            <w:color w:val="000000"/>
            <w:highlight w:val="white"/>
          </w:rPr>
          <w:t xml:space="preserve"> </w:t>
        </w:r>
      </w:ins>
      <w:r>
        <w:rPr>
          <w:rFonts w:ascii="Arial" w:hAnsi="Arial"/>
          <w:color w:val="000000"/>
          <w:highlight w:val="white"/>
        </w:rPr>
        <w:t>36, HT</w:t>
      </w:r>
      <w:ins w:id="194" w:author="Unknown Author" w:date="2023-11-13T18:32:11Z">
        <w:r>
          <w:rPr>
            <w:rFonts w:ascii="Arial" w:hAnsi="Arial"/>
            <w:color w:val="000000"/>
            <w:highlight w:val="white"/>
          </w:rPr>
          <w:t xml:space="preserve"> </w:t>
        </w:r>
      </w:ins>
      <w:r>
        <w:rPr>
          <w:rFonts w:ascii="Arial" w:hAnsi="Arial"/>
          <w:color w:val="000000"/>
          <w:highlight w:val="white"/>
        </w:rPr>
        <w:t>40, HT</w:t>
      </w:r>
      <w:ins w:id="195" w:author="Unknown Author" w:date="2023-11-13T18:32:13Z">
        <w:r>
          <w:rPr>
            <w:rFonts w:ascii="Arial" w:hAnsi="Arial"/>
            <w:color w:val="000000"/>
            <w:highlight w:val="white"/>
          </w:rPr>
          <w:t xml:space="preserve"> </w:t>
        </w:r>
      </w:ins>
      <w:r>
        <w:rPr>
          <w:rFonts w:ascii="Arial" w:hAnsi="Arial"/>
          <w:color w:val="000000"/>
          <w:highlight w:val="white"/>
        </w:rPr>
        <w:t>42+59, HT</w:t>
      </w:r>
      <w:ins w:id="196" w:author="Unknown Author" w:date="2023-11-13T18:32:14Z">
        <w:r>
          <w:rPr>
            <w:rFonts w:ascii="Arial" w:hAnsi="Arial"/>
            <w:color w:val="000000"/>
            <w:highlight w:val="white"/>
          </w:rPr>
          <w:t xml:space="preserve"> </w:t>
        </w:r>
      </w:ins>
      <w:r>
        <w:rPr>
          <w:rFonts w:ascii="Arial" w:hAnsi="Arial"/>
          <w:color w:val="000000"/>
          <w:highlight w:val="white"/>
        </w:rPr>
        <w:t>44a, HT</w:t>
      </w:r>
      <w:ins w:id="197" w:author="Unknown Author" w:date="2023-11-13T18:32:16Z">
        <w:r>
          <w:rPr>
            <w:rFonts w:ascii="Arial" w:hAnsi="Arial"/>
            <w:color w:val="000000"/>
            <w:highlight w:val="white"/>
          </w:rPr>
          <w:t xml:space="preserve"> </w:t>
        </w:r>
      </w:ins>
      <w:r>
        <w:rPr>
          <w:rFonts w:ascii="Arial" w:hAnsi="Arial"/>
          <w:color w:val="000000"/>
          <w:highlight w:val="white"/>
        </w:rPr>
        <w:t>58, HT</w:t>
      </w:r>
      <w:ins w:id="198" w:author="Unknown Author" w:date="2023-11-13T18:32:17Z">
        <w:r>
          <w:rPr>
            <w:rFonts w:ascii="Arial" w:hAnsi="Arial"/>
            <w:color w:val="000000"/>
            <w:highlight w:val="white"/>
          </w:rPr>
          <w:t xml:space="preserve"> </w:t>
        </w:r>
      </w:ins>
      <w:r>
        <w:rPr>
          <w:rFonts w:ascii="Arial" w:hAnsi="Arial"/>
          <w:color w:val="000000"/>
          <w:highlight w:val="white"/>
        </w:rPr>
        <w:t>91, HT</w:t>
      </w:r>
      <w:ins w:id="199" w:author="Unknown Author" w:date="2023-11-13T18:32:18Z">
        <w:r>
          <w:rPr>
            <w:rFonts w:ascii="Arial" w:hAnsi="Arial"/>
            <w:color w:val="000000"/>
            <w:highlight w:val="white"/>
          </w:rPr>
          <w:t xml:space="preserve"> </w:t>
        </w:r>
      </w:ins>
      <w:r>
        <w:rPr>
          <w:rFonts w:ascii="Arial" w:hAnsi="Arial"/>
          <w:color w:val="000000"/>
          <w:highlight w:val="white"/>
        </w:rPr>
        <w:t>92, HT</w:t>
      </w:r>
      <w:ins w:id="200" w:author="Unknown Author" w:date="2023-11-13T18:32:19Z">
        <w:r>
          <w:rPr>
            <w:rFonts w:ascii="Arial" w:hAnsi="Arial"/>
            <w:color w:val="000000"/>
            <w:highlight w:val="white"/>
          </w:rPr>
          <w:t xml:space="preserve"> </w:t>
        </w:r>
      </w:ins>
      <w:r>
        <w:rPr>
          <w:rFonts w:ascii="Arial" w:hAnsi="Arial"/>
          <w:color w:val="000000"/>
          <w:highlight w:val="white"/>
        </w:rPr>
        <w:t>94a, KH</w:t>
      </w:r>
      <w:ins w:id="201" w:author="Unknown Author" w:date="2023-11-13T18:32:21Z">
        <w:r>
          <w:rPr>
            <w:rFonts w:ascii="Arial" w:hAnsi="Arial"/>
            <w:color w:val="000000"/>
            <w:highlight w:val="white"/>
          </w:rPr>
          <w:t xml:space="preserve"> </w:t>
        </w:r>
      </w:ins>
      <w:r>
        <w:rPr>
          <w:rFonts w:ascii="Arial" w:hAnsi="Arial"/>
          <w:color w:val="000000"/>
          <w:highlight w:val="white"/>
        </w:rPr>
        <w:t>11, KH</w:t>
      </w:r>
      <w:ins w:id="202" w:author="Unknown Author" w:date="2023-11-13T18:32:22Z">
        <w:r>
          <w:rPr>
            <w:rFonts w:ascii="Arial" w:hAnsi="Arial"/>
            <w:color w:val="000000"/>
            <w:highlight w:val="white"/>
          </w:rPr>
          <w:t xml:space="preserve"> </w:t>
        </w:r>
      </w:ins>
      <w:r>
        <w:rPr>
          <w:rFonts w:ascii="Arial" w:hAnsi="Arial"/>
          <w:color w:val="000000"/>
          <w:highlight w:val="white"/>
        </w:rPr>
        <w:t>4, KH</w:t>
      </w:r>
      <w:ins w:id="203" w:author="Unknown Author" w:date="2023-11-13T18:32:23Z">
        <w:r>
          <w:rPr>
            <w:rFonts w:ascii="Arial" w:hAnsi="Arial"/>
            <w:color w:val="000000"/>
            <w:highlight w:val="white"/>
          </w:rPr>
          <w:t xml:space="preserve"> </w:t>
        </w:r>
      </w:ins>
      <w:r>
        <w:rPr>
          <w:rFonts w:ascii="Arial" w:hAnsi="Arial"/>
          <w:color w:val="000000"/>
          <w:highlight w:val="white"/>
        </w:rPr>
        <w:t>7a, KH</w:t>
      </w:r>
      <w:ins w:id="204" w:author="Unknown Author" w:date="2023-11-13T18:32:24Z">
        <w:r>
          <w:rPr>
            <w:rFonts w:ascii="Arial" w:hAnsi="Arial"/>
            <w:color w:val="000000"/>
            <w:highlight w:val="white"/>
          </w:rPr>
          <w:t xml:space="preserve"> </w:t>
        </w:r>
      </w:ins>
      <w:r>
        <w:rPr>
          <w:rFonts w:ascii="Arial" w:hAnsi="Arial"/>
          <w:color w:val="000000"/>
          <w:highlight w:val="white"/>
        </w:rPr>
        <w:t>7b, KH</w:t>
      </w:r>
      <w:ins w:id="205" w:author="Unknown Author" w:date="2023-11-13T18:32:26Z">
        <w:r>
          <w:rPr>
            <w:rFonts w:ascii="Arial" w:hAnsi="Arial"/>
            <w:color w:val="000000"/>
            <w:highlight w:val="white"/>
          </w:rPr>
          <w:t xml:space="preserve"> </w:t>
        </w:r>
      </w:ins>
      <w:r>
        <w:rPr>
          <w:rFonts w:ascii="Arial" w:hAnsi="Arial"/>
          <w:color w:val="000000"/>
          <w:highlight w:val="white"/>
        </w:rPr>
        <w:t>9, KNZb</w:t>
      </w:r>
      <w:ins w:id="206" w:author="Unknown Author" w:date="2023-11-13T18:32:28Z">
        <w:r>
          <w:rPr>
            <w:rFonts w:ascii="Arial" w:hAnsi="Arial"/>
            <w:color w:val="000000"/>
            <w:highlight w:val="white"/>
          </w:rPr>
          <w:t xml:space="preserve"> </w:t>
        </w:r>
      </w:ins>
      <w:r>
        <w:rPr>
          <w:rFonts w:ascii="Arial" w:hAnsi="Arial"/>
          <w:color w:val="000000"/>
          <w:highlight w:val="white"/>
        </w:rPr>
        <w:t>35, TY</w:t>
      </w:r>
      <w:ins w:id="207" w:author="Unknown Author" w:date="2023-11-13T18:32:30Z">
        <w:r>
          <w:rPr>
            <w:rFonts w:ascii="Arial" w:hAnsi="Arial"/>
            <w:color w:val="000000"/>
            <w:highlight w:val="white"/>
          </w:rPr>
          <w:t xml:space="preserve"> </w:t>
        </w:r>
      </w:ins>
      <w:r>
        <w:rPr>
          <w:rFonts w:ascii="Arial" w:hAnsi="Arial"/>
          <w:color w:val="000000"/>
          <w:highlight w:val="white"/>
        </w:rPr>
        <w:t>3a, TY</w:t>
      </w:r>
      <w:ins w:id="208" w:author="Unknown Author" w:date="2023-11-13T18:32:31Z">
        <w:r>
          <w:rPr>
            <w:rFonts w:ascii="Arial" w:hAnsi="Arial"/>
            <w:color w:val="000000"/>
            <w:highlight w:val="white"/>
          </w:rPr>
          <w:t xml:space="preserve"> </w:t>
        </w:r>
      </w:ins>
      <w:r>
        <w:rPr>
          <w:rFonts w:ascii="Arial" w:hAnsi="Arial"/>
          <w:color w:val="000000"/>
          <w:highlight w:val="white"/>
        </w:rPr>
        <w:t>3b, ZA</w:t>
      </w:r>
      <w:ins w:id="209" w:author="Unknown Author" w:date="2023-11-13T18:32:32Z">
        <w:r>
          <w:rPr>
            <w:rFonts w:ascii="Arial" w:hAnsi="Arial"/>
            <w:color w:val="000000"/>
            <w:highlight w:val="white"/>
          </w:rPr>
          <w:t xml:space="preserve"> </w:t>
        </w:r>
      </w:ins>
      <w:r>
        <w:rPr>
          <w:rFonts w:ascii="Arial" w:hAnsi="Arial"/>
          <w:color w:val="000000"/>
          <w:highlight w:val="white"/>
        </w:rPr>
        <w:t>15b, ZA</w:t>
      </w:r>
      <w:ins w:id="210" w:author="Unknown Author" w:date="2023-11-13T18:32:34Z">
        <w:r>
          <w:rPr>
            <w:rFonts w:ascii="Arial" w:hAnsi="Arial"/>
            <w:color w:val="000000"/>
            <w:highlight w:val="white"/>
          </w:rPr>
          <w:t xml:space="preserve"> </w:t>
        </w:r>
      </w:ins>
      <w:r>
        <w:rPr>
          <w:rFonts w:ascii="Arial" w:hAnsi="Arial"/>
          <w:color w:val="000000"/>
          <w:highlight w:val="white"/>
        </w:rPr>
        <w:t>1a, ZA</w:t>
      </w:r>
      <w:ins w:id="211" w:author="Unknown Author" w:date="2023-11-13T18:32:35Z">
        <w:r>
          <w:rPr>
            <w:rFonts w:ascii="Arial" w:hAnsi="Arial"/>
            <w:color w:val="000000"/>
            <w:highlight w:val="white"/>
          </w:rPr>
          <w:t xml:space="preserve"> </w:t>
        </w:r>
      </w:ins>
      <w:r>
        <w:rPr>
          <w:rFonts w:ascii="Arial" w:hAnsi="Arial"/>
          <w:color w:val="000000"/>
          <w:highlight w:val="white"/>
        </w:rPr>
        <w:t>6a, ZA</w:t>
      </w:r>
      <w:ins w:id="212" w:author="Unknown Author" w:date="2023-11-13T18:32:36Z">
        <w:r>
          <w:rPr>
            <w:rFonts w:ascii="Arial" w:hAnsi="Arial"/>
            <w:color w:val="000000"/>
            <w:highlight w:val="white"/>
          </w:rPr>
          <w:t xml:space="preserve"> </w:t>
        </w:r>
      </w:ins>
      <w:r>
        <w:rPr>
          <w:rFonts w:ascii="Arial" w:hAnsi="Arial"/>
          <w:color w:val="000000"/>
          <w:highlight w:val="white"/>
        </w:rPr>
        <w:t>6b, ZA</w:t>
      </w:r>
      <w:ins w:id="213" w:author="Unknown Author" w:date="2023-11-13T18:32:38Z">
        <w:r>
          <w:rPr>
            <w:rFonts w:ascii="Arial" w:hAnsi="Arial"/>
            <w:color w:val="000000"/>
            <w:highlight w:val="white"/>
          </w:rPr>
          <w:t xml:space="preserve"> </w:t>
        </w:r>
      </w:ins>
      <w:r>
        <w:rPr>
          <w:rFonts w:ascii="Arial" w:hAnsi="Arial"/>
          <w:color w:val="000000"/>
          <w:highlight w:val="white"/>
        </w:rPr>
        <w:t>9</w:t>
      </w:r>
      <w:r>
        <w:rPr>
          <w:rFonts w:ascii="Arial" w:hAnsi="Arial"/>
          <w:bCs/>
          <w:i/>
          <w:color w:val="000000"/>
          <w:highlight w:val="white"/>
        </w:rPr>
        <w:t>.</w:t>
      </w:r>
    </w:p>
    <w:p>
      <w:pPr>
        <w:pStyle w:val="TextBody"/>
        <w:spacing w:lineRule="auto" w:line="360" w:before="0" w:after="0"/>
        <w:rPr/>
      </w:pPr>
      <w:r>
        <w:rPr/>
      </w:r>
    </w:p>
    <w:p>
      <w:pPr>
        <w:pStyle w:val="TextBody"/>
        <w:spacing w:lineRule="auto" w:line="360" w:before="0" w:after="0"/>
        <w:rPr/>
      </w:pPr>
      <w:r>
        <w:rPr/>
      </w:r>
    </w:p>
    <w:p>
      <w:pPr>
        <w:pStyle w:val="TextBody"/>
        <w:spacing w:lineRule="auto" w:line="360" w:before="0" w:after="0"/>
        <w:rPr/>
      </w:pPr>
      <w:r>
        <w:rPr/>
        <mc:AlternateContent>
          <mc:Choice Requires="wps">
            <w:drawing>
              <wp:anchor behindDoc="0" distT="0" distB="0" distL="0" distR="0" simplePos="0" locked="0" layoutInCell="1" allowOverlap="1" relativeHeight="3" wp14:anchorId="3A597B32">
                <wp:simplePos x="0" y="0"/>
                <wp:positionH relativeFrom="column">
                  <wp:align>center</wp:align>
                </wp:positionH>
                <wp:positionV relativeFrom="paragraph">
                  <wp:posOffset>635</wp:posOffset>
                </wp:positionV>
                <wp:extent cx="6122670" cy="5088255"/>
                <wp:effectExtent l="0" t="0" r="0" b="0"/>
                <wp:wrapSquare wrapText="bothSides"/>
                <wp:docPr id="25" name="Frame3"/>
                <a:graphic xmlns:a="http://schemas.openxmlformats.org/drawingml/2006/main">
                  <a:graphicData uri="http://schemas.microsoft.com/office/word/2010/wordprocessingShape">
                    <wps:wsp>
                      <wps:cNvSpPr/>
                      <wps:spPr>
                        <a:xfrm>
                          <a:off x="0" y="0"/>
                          <a:ext cx="6122160" cy="50875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4758055"/>
                                  <wp:effectExtent l="0" t="0" r="0" b="0"/>
                                  <wp:docPr id="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
                                          <pic:cNvPicPr>
                                            <a:picLocks noChangeAspect="1" noChangeArrowheads="1"/>
                                          </pic:cNvPicPr>
                                        </pic:nvPicPr>
                                        <pic:blipFill>
                                          <a:blip r:embed="rId8"/>
                                          <a:stretch>
                                            <a:fillRect/>
                                          </a:stretch>
                                        </pic:blipFill>
                                        <pic:spPr bwMode="auto">
                                          <a:xfrm>
                                            <a:off x="0" y="0"/>
                                            <a:ext cx="6120130" cy="47580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Transfer Lists visualised. See https://lineara.xyz//network/?search=["Transfer%20List"]</w:t>
                            </w:r>
                          </w:p>
                        </w:txbxContent>
                      </wps:txbx>
                      <wps:bodyPr lIns="0" rIns="0" tIns="0" bIns="0">
                        <a:noAutofit/>
                      </wps:bodyPr>
                    </wps:wsp>
                  </a:graphicData>
                </a:graphic>
              </wp:anchor>
            </w:drawing>
          </mc:Choice>
          <mc:Fallback>
            <w:pict>
              <v:rect id="shape_0" ID="Frame3" stroked="f" style="position:absolute;margin-left:-0.1pt;margin-top:0.05pt;width:482pt;height:400.55pt;mso-position-horizontal:center" wp14:anchorId="3A597B32">
                <w10:wrap type="square"/>
                <v:fill o:detectmouseclick="t" on="false"/>
                <v:stroke color="#3465a4" joinstyle="round" endcap="flat"/>
                <v:textbox>
                  <w:txbxContent>
                    <w:p>
                      <w:pPr>
                        <w:pStyle w:val="Figure"/>
                        <w:spacing w:before="120" w:after="120"/>
                        <w:rPr>
                          <w:color w:val="000000"/>
                        </w:rPr>
                      </w:pPr>
                      <w:r>
                        <w:rPr/>
                        <w:drawing>
                          <wp:inline distT="0" distB="0" distL="0" distR="0">
                            <wp:extent cx="6120130" cy="4758055"/>
                            <wp:effectExtent l="0" t="0" r="0" b="0"/>
                            <wp:docPr id="2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pic:cNvPicPr>
                                      <a:picLocks noChangeAspect="1" noChangeArrowheads="1"/>
                                    </pic:cNvPicPr>
                                  </pic:nvPicPr>
                                  <pic:blipFill>
                                    <a:blip r:embed="rId8"/>
                                    <a:stretch>
                                      <a:fillRect/>
                                    </a:stretch>
                                  </pic:blipFill>
                                  <pic:spPr bwMode="auto">
                                    <a:xfrm>
                                      <a:off x="0" y="0"/>
                                      <a:ext cx="6120130" cy="47580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Transfer Lists visualised. See https://lineara.xyz//network/?search=["Transfer%20List"]</w:t>
                      </w:r>
                    </w:p>
                  </w:txbxContent>
                </v:textbox>
              </v:rect>
            </w:pict>
          </mc:Fallback>
        </mc:AlternateContent>
      </w:r>
    </w:p>
    <w:p>
      <w:pPr>
        <w:pStyle w:val="TextBody"/>
        <w:spacing w:lineRule="auto" w:line="360" w:before="0" w:after="0"/>
        <w:rPr/>
      </w:pPr>
      <w:r>
        <w:rPr/>
      </w:r>
    </w:p>
    <w:p>
      <w:pPr>
        <w:pStyle w:val="TextBody"/>
        <w:spacing w:lineRule="auto" w:line="360" w:before="0" w:after="0"/>
        <w:rPr>
          <w:rFonts w:ascii="Arial" w:hAnsi="Arial"/>
          <w:b/>
          <w:b/>
          <w:bCs/>
          <w:i/>
          <w:i/>
          <w:color w:val="000000"/>
          <w:highlight w:val="white"/>
        </w:rPr>
      </w:pPr>
      <w:commentRangeStart w:id="24"/>
      <w:r>
        <w:rPr>
          <w:rFonts w:ascii="Arial" w:hAnsi="Arial"/>
          <w:b/>
          <w:bCs/>
          <w:i/>
          <w:color w:val="000000"/>
          <w:highlight w:val="white"/>
        </w:rPr>
        <w:t>Single-Commodity Transfer List</w:t>
      </w:r>
      <w:commentRangeEnd w:id="24"/>
      <w:r>
        <w:commentReference w:id="24"/>
      </w:r>
      <w:r>
        <w:rPr>
          <w:rFonts w:ascii="Arial" w:hAnsi="Arial"/>
          <w:b/>
          <w:bCs/>
          <w:i/>
          <w:color w:val="000000"/>
          <w:highlight w:val="white"/>
        </w:rPr>
      </w:r>
    </w:p>
    <w:p>
      <w:pPr>
        <w:pStyle w:val="TextBody"/>
        <w:spacing w:lineRule="auto" w:line="360" w:before="0" w:after="0"/>
        <w:rPr>
          <w:rFonts w:ascii="Arial" w:hAnsi="Arial"/>
          <w:color w:val="000000"/>
          <w:ins w:id="215" w:author="Unknown Author" w:date="2023-11-14T16:01:24Z"/>
          <w:highlight w:val="white"/>
        </w:rPr>
      </w:pPr>
      <w:r>
        <w:rPr>
          <w:rFonts w:ascii="Arial" w:hAnsi="Arial"/>
          <w:color w:val="000000"/>
          <w:highlight w:val="white"/>
        </w:rPr>
        <w:t>We find a more complex composition of a single-entry Commodity List and Entity List (together with a Named Entity and a Transaction Sign) used in a number of tablets in Haghia Triada. We propose that this structure is used to record the transfer of a single commodity to one or more entities from the administrative centre.</w:t>
      </w:r>
      <w:ins w:id="214" w:author="Unknown Author" w:date="2023-11-14T16:01:24Z">
        <w:r>
          <w:rPr>
            <w:rFonts w:ascii="Arial" w:hAnsi="Arial"/>
            <w:color w:val="000000"/>
            <w:highlight w:val="white"/>
          </w:rPr>
          <w:t xml:space="preserve"> </w:t>
        </w:r>
      </w:ins>
    </w:p>
    <w:p>
      <w:pPr>
        <w:pStyle w:val="TextBody"/>
        <w:spacing w:lineRule="auto" w:line="360" w:before="0" w:after="0"/>
        <w:rPr>
          <w:rFonts w:ascii="Arial" w:hAnsi="Arial"/>
          <w:color w:val="000000"/>
          <w:highlight w:val="white"/>
        </w:rPr>
      </w:pPr>
      <w:ins w:id="216" w:author="Unknown Author" w:date="2023-11-14T16:01:24Z">
        <w:r>
          <w:rPr>
            <w:rFonts w:ascii="Arial" w:hAnsi="Arial"/>
            <w:color w:val="000000"/>
            <w:highlight w:val="white"/>
          </w:rPr>
          <w:t xml:space="preserve">In HT 8a for example we read </w:t>
        </w:r>
      </w:ins>
      <w:ins w:id="217" w:author="Unknown Author" w:date="2023-11-14T16:02:01Z">
        <w:r>
          <w:rPr>
            <w:rFonts w:ascii="Arial" w:hAnsi="Arial"/>
            <w:color w:val="000000"/>
            <w:highlight w:val="white"/>
          </w:rPr>
          <w:t>a transfer of OLE+KI from the administrative centre to seven different entities, beginning with JE-DI</w:t>
        </w:r>
      </w:ins>
      <w:ins w:id="218" w:author="Unknown Author" w:date="2023-11-14T16:03:05Z">
        <w:r>
          <w:rPr>
            <w:rFonts w:ascii="Arial" w:hAnsi="Arial"/>
            <w:color w:val="000000"/>
            <w:highlight w:val="white"/>
          </w:rPr>
          <w:t xml:space="preserve">. The commodity being transferred is only named once in the tablet, so remains implicit </w:t>
        </w:r>
      </w:ins>
      <w:ins w:id="219" w:author="Unknown Author" w:date="2023-11-14T16:04:04Z">
        <w:r>
          <w:rPr>
            <w:rFonts w:ascii="Arial" w:hAnsi="Arial"/>
            <w:color w:val="000000"/>
            <w:highlight w:val="white"/>
          </w:rPr>
          <w:t>when the amounts are recorded against the remaining entities.</w:t>
        </w:r>
      </w:ins>
    </w:p>
    <w:p>
      <w:pPr>
        <w:pStyle w:val="TextBody"/>
        <w:spacing w:lineRule="auto" w:line="360"/>
        <w:rPr/>
      </w:pPr>
      <w:ins w:id="220" w:author="Unknown Author" w:date="2023-11-13T18:40:33Z">
        <w:r>
          <w:rPr/>
        </w:r>
      </w:ins>
    </w:p>
    <w:p>
      <w:pPr>
        <w:pStyle w:val="TextBody"/>
        <w:spacing w:lineRule="auto" w:line="360"/>
        <w:rPr/>
      </w:pPr>
      <w:ins w:id="222" w:author="Unknown Author" w:date="2023-11-13T18:40:33Z">
        <w:r>
          <w:rPr/>
        </w:r>
      </w:ins>
    </w:p>
    <w:p>
      <w:pPr>
        <w:pStyle w:val="TextBody"/>
        <w:spacing w:lineRule="auto" w:line="360"/>
        <w:rPr/>
      </w:pPr>
      <w:r>
        <w:rPr/>
        <mc:AlternateContent>
          <mc:Choice Requires="wps">
            <w:drawing>
              <wp:anchor behindDoc="0" distT="0" distB="0" distL="0" distR="0" simplePos="0" locked="0" layoutInCell="1" allowOverlap="1" relativeHeight="6">
                <wp:simplePos x="0" y="0"/>
                <wp:positionH relativeFrom="column">
                  <wp:posOffset>831215</wp:posOffset>
                </wp:positionH>
                <wp:positionV relativeFrom="paragraph">
                  <wp:posOffset>-114300</wp:posOffset>
                </wp:positionV>
                <wp:extent cx="2115185" cy="3225165"/>
                <wp:effectExtent l="0" t="0" r="0" b="0"/>
                <wp:wrapSquare wrapText="largest"/>
                <wp:docPr id="29" name="Frame8"/>
                <a:graphic xmlns:a="http://schemas.openxmlformats.org/drawingml/2006/main">
                  <a:graphicData uri="http://schemas.microsoft.com/office/word/2010/wordprocessingShape">
                    <wps:wsp>
                      <wps:cNvSpPr/>
                      <wps:spPr>
                        <a:xfrm>
                          <a:off x="0" y="0"/>
                          <a:ext cx="2114640" cy="32245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114550" cy="2721610"/>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9"/>
                                          <a:stretch>
                                            <a:fillRect/>
                                          </a:stretch>
                                        </pic:blipFill>
                                        <pic:spPr bwMode="auto">
                                          <a:xfrm>
                                            <a:off x="0" y="0"/>
                                            <a:ext cx="2114550" cy="272161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8</w:t>
                            </w:r>
                            <w:r>
                              <w:rPr/>
                              <w:fldChar w:fldCharType="end"/>
                            </w:r>
                            <w:r>
                              <w:rPr/>
                              <w:t>: HT</w:t>
                            </w:r>
                            <w:ins w:id="224" w:author="Unknown Author" w:date="2023-11-13T19:23:25Z">
                              <w:r>
                                <w:rPr/>
                                <w:t xml:space="preserve"> </w:t>
                              </w:r>
                            </w:ins>
                            <w:r>
                              <w:rPr/>
                              <w:t>8a Photograph</w:t>
                            </w:r>
                            <w:del w:id="225" w:author="Unknown Author" w:date="2023-11-13T18:41:52Z">
                              <w:r>
                                <w:rPr/>
                                <w:delText xml:space="preserve"> and Transcription </w:delText>
                              </w:r>
                            </w:del>
                            <w:ins w:id="226" w:author="Unknown Author" w:date="2023-11-13T18:41:52Z">
                              <w:r>
                                <w:rPr/>
                                <w:t xml:space="preserve"> </w:t>
                              </w:r>
                            </w:ins>
                            <w:r>
                              <w:rPr/>
                              <w:t>(GORILA 1975)</w:t>
                            </w:r>
                          </w:p>
                        </w:txbxContent>
                      </wps:txbx>
                      <wps:bodyPr lIns="0" rIns="0" tIns="0" bIns="0">
                        <a:noAutofit/>
                      </wps:bodyPr>
                    </wps:wsp>
                  </a:graphicData>
                </a:graphic>
              </wp:anchor>
            </w:drawing>
          </mc:Choice>
          <mc:Fallback>
            <w:pict>
              <v:rect id="shape_0" ID="Frame8" stroked="f" style="position:absolute;margin-left:65.45pt;margin-top:-9pt;width:166.45pt;height:253.85pt">
                <w10:wrap type="square"/>
                <v:fill o:detectmouseclick="t" on="false"/>
                <v:stroke color="#3465a4" joinstyle="round" endcap="flat"/>
                <v:textbox>
                  <w:txbxContent>
                    <w:p>
                      <w:pPr>
                        <w:pStyle w:val="Figure"/>
                        <w:spacing w:before="120" w:after="120"/>
                        <w:rPr/>
                      </w:pPr>
                      <w:r>
                        <w:rPr/>
                        <w:drawing>
                          <wp:inline distT="0" distB="0" distL="0" distR="0">
                            <wp:extent cx="2114550" cy="2721610"/>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9"/>
                                    <a:stretch>
                                      <a:fillRect/>
                                    </a:stretch>
                                  </pic:blipFill>
                                  <pic:spPr bwMode="auto">
                                    <a:xfrm>
                                      <a:off x="0" y="0"/>
                                      <a:ext cx="2114550" cy="272161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8</w:t>
                      </w:r>
                      <w:r>
                        <w:rPr/>
                        <w:fldChar w:fldCharType="end"/>
                      </w:r>
                      <w:r>
                        <w:rPr/>
                        <w:t>: HT</w:t>
                      </w:r>
                      <w:ins w:id="227" w:author="Unknown Author" w:date="2023-11-13T19:23:25Z">
                        <w:r>
                          <w:rPr/>
                          <w:t xml:space="preserve"> </w:t>
                        </w:r>
                      </w:ins>
                      <w:r>
                        <w:rPr/>
                        <w:t>8a Photograph</w:t>
                      </w:r>
                      <w:del w:id="228" w:author="Unknown Author" w:date="2023-11-13T18:41:52Z">
                        <w:r>
                          <w:rPr/>
                          <w:delText xml:space="preserve"> and Transcription </w:delText>
                        </w:r>
                      </w:del>
                      <w:ins w:id="229" w:author="Unknown Author" w:date="2023-11-13T18:41:52Z">
                        <w:r>
                          <w:rPr/>
                          <w:t xml:space="preserve"> </w:t>
                        </w:r>
                      </w:ins>
                      <w:r>
                        <w:rPr/>
                        <w:t>(GORILA 1975)</w:t>
                      </w:r>
                    </w:p>
                  </w:txbxContent>
                </v:textbox>
              </v:rect>
            </w:pict>
          </mc:Fallback>
        </mc:AlternateContent>
        <mc:AlternateContent>
          <mc:Choice Requires="wps">
            <w:drawing>
              <wp:anchor behindDoc="0" distT="0" distB="0" distL="0" distR="0" simplePos="0" locked="0" layoutInCell="1" allowOverlap="1" relativeHeight="7">
                <wp:simplePos x="0" y="0"/>
                <wp:positionH relativeFrom="column">
                  <wp:posOffset>3451225</wp:posOffset>
                </wp:positionH>
                <wp:positionV relativeFrom="paragraph">
                  <wp:posOffset>16510</wp:posOffset>
                </wp:positionV>
                <wp:extent cx="1913255" cy="3126105"/>
                <wp:effectExtent l="0" t="0" r="0" b="0"/>
                <wp:wrapSquare wrapText="largest"/>
                <wp:docPr id="33" name="Frame9"/>
                <a:graphic xmlns:a="http://schemas.openxmlformats.org/drawingml/2006/main">
                  <a:graphicData uri="http://schemas.microsoft.com/office/word/2010/wordprocessingShape">
                    <wps:wsp>
                      <wps:cNvSpPr/>
                      <wps:spPr>
                        <a:xfrm>
                          <a:off x="0" y="0"/>
                          <a:ext cx="1912680" cy="31255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1873885" cy="2622550"/>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10"/>
                                          <a:stretch>
                                            <a:fillRect/>
                                          </a:stretch>
                                        </pic:blipFill>
                                        <pic:spPr bwMode="auto">
                                          <a:xfrm>
                                            <a:off x="0" y="0"/>
                                            <a:ext cx="1873885" cy="26225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9</w:t>
                            </w:r>
                            <w:r>
                              <w:rPr/>
                              <w:fldChar w:fldCharType="end"/>
                            </w:r>
                            <w:r>
                              <w:rPr/>
                              <w:t>: HT</w:t>
                            </w:r>
                            <w:ins w:id="230" w:author="Unknown Author" w:date="2023-11-13T19:23:26Z">
                              <w:r>
                                <w:rPr/>
                                <w:t xml:space="preserve"> </w:t>
                              </w:r>
                            </w:ins>
                            <w:r>
                              <w:rPr/>
                              <w:t>8a Transcription (GORILA 1975)</w:t>
                            </w:r>
                          </w:p>
                        </w:txbxContent>
                      </wps:txbx>
                      <wps:bodyPr lIns="0" rIns="0" tIns="0" bIns="0">
                        <a:noAutofit/>
                      </wps:bodyPr>
                    </wps:wsp>
                  </a:graphicData>
                </a:graphic>
              </wp:anchor>
            </w:drawing>
          </mc:Choice>
          <mc:Fallback>
            <w:pict>
              <v:rect id="shape_0" ID="Frame9" stroked="f" style="position:absolute;margin-left:271.75pt;margin-top:1.3pt;width:150.55pt;height:246.05pt">
                <w10:wrap type="square"/>
                <v:fill o:detectmouseclick="t" on="false"/>
                <v:stroke color="#3465a4" joinstyle="round" endcap="flat"/>
                <v:textbox>
                  <w:txbxContent>
                    <w:p>
                      <w:pPr>
                        <w:pStyle w:val="Figure"/>
                        <w:spacing w:before="120" w:after="120"/>
                        <w:rPr/>
                      </w:pPr>
                      <w:r>
                        <w:rPr/>
                        <w:drawing>
                          <wp:inline distT="0" distB="0" distL="0" distR="0">
                            <wp:extent cx="1873885" cy="2622550"/>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10"/>
                                    <a:stretch>
                                      <a:fillRect/>
                                    </a:stretch>
                                  </pic:blipFill>
                                  <pic:spPr bwMode="auto">
                                    <a:xfrm>
                                      <a:off x="0" y="0"/>
                                      <a:ext cx="1873885" cy="262255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9</w:t>
                      </w:r>
                      <w:r>
                        <w:rPr/>
                        <w:fldChar w:fldCharType="end"/>
                      </w:r>
                      <w:r>
                        <w:rPr/>
                        <w:t>: HT</w:t>
                      </w:r>
                      <w:ins w:id="231" w:author="Unknown Author" w:date="2023-11-13T19:23:26Z">
                        <w:r>
                          <w:rPr/>
                          <w:t xml:space="preserve"> </w:t>
                        </w:r>
                      </w:ins>
                      <w:r>
                        <w:rPr/>
                        <w:t>8a Transcription (GORILA 1975)</w:t>
                      </w:r>
                    </w:p>
                  </w:txbxContent>
                </v:textbox>
              </v:rect>
            </w:pict>
          </mc:Fallback>
        </mc:AlternateContent>
      </w:r>
    </w:p>
    <w:p>
      <w:pPr>
        <w:pStyle w:val="TextBody"/>
        <w:spacing w:lineRule="auto" w:line="360"/>
        <w:rPr/>
      </w:pPr>
      <w:ins w:id="233" w:author="Unknown Author" w:date="2023-11-13T18:40:33Z">
        <w:r>
          <w:rPr/>
        </w:r>
      </w:ins>
    </w:p>
    <w:p>
      <w:pPr>
        <w:pStyle w:val="TextBody"/>
        <w:spacing w:lineRule="auto" w:line="360"/>
        <w:rPr/>
      </w:pPr>
      <w:ins w:id="235" w:author="Unknown Author" w:date="2023-11-13T18:40:33Z">
        <w:r>
          <w:rPr/>
        </w:r>
      </w:ins>
    </w:p>
    <w:p>
      <w:pPr>
        <w:pStyle w:val="TextBody"/>
        <w:spacing w:lineRule="auto" w:line="360"/>
        <w:rPr/>
      </w:pPr>
      <w:ins w:id="237" w:author="Unknown Author" w:date="2023-11-13T18:40:33Z">
        <w:r>
          <w:rPr/>
        </w:r>
      </w:ins>
    </w:p>
    <w:p>
      <w:pPr>
        <w:pStyle w:val="TextBody"/>
        <w:spacing w:lineRule="auto" w:line="360"/>
        <w:rPr/>
      </w:pPr>
      <w:ins w:id="239" w:author="Unknown Author" w:date="2023-11-13T18:40:33Z">
        <w:r>
          <w:rPr/>
        </w:r>
      </w:ins>
    </w:p>
    <w:p>
      <w:pPr>
        <w:pStyle w:val="TextBody"/>
        <w:spacing w:lineRule="auto" w:line="360"/>
        <w:rPr/>
      </w:pPr>
      <w:ins w:id="241" w:author="Unknown Author" w:date="2023-11-13T18:40:33Z">
        <w:r>
          <w:rPr/>
        </w:r>
      </w:ins>
    </w:p>
    <w:p>
      <w:pPr>
        <w:pStyle w:val="TextBody"/>
        <w:spacing w:lineRule="auto" w:line="360"/>
        <w:rPr/>
      </w:pPr>
      <w:ins w:id="243" w:author="Unknown Author" w:date="2023-11-13T18:40:33Z">
        <w:r>
          <w:rPr/>
        </w:r>
      </w:ins>
    </w:p>
    <w:p>
      <w:pPr>
        <w:pStyle w:val="TextBody"/>
        <w:spacing w:lineRule="auto" w:line="360"/>
        <w:rPr/>
      </w:pPr>
      <w:ins w:id="245" w:author="Unknown Author" w:date="2023-11-13T18:40:33Z">
        <w:r>
          <w:rPr/>
        </w:r>
      </w:ins>
    </w:p>
    <w:p>
      <w:pPr>
        <w:pStyle w:val="TextBody"/>
        <w:spacing w:lineRule="auto" w:line="360"/>
        <w:rPr/>
      </w:pPr>
      <w:ins w:id="247" w:author="Unknown Author" w:date="2023-11-13T18:42:13Z">
        <w:r>
          <w:rPr/>
        </w:r>
      </w:ins>
    </w:p>
    <w:p>
      <w:pPr>
        <w:pStyle w:val="TextBody"/>
        <w:spacing w:lineRule="auto" w:line="360"/>
        <w:rPr/>
      </w:pPr>
      <w:r>
        <w:rPr/>
      </w:r>
    </w:p>
    <w:tbl>
      <w:tblPr>
        <w:tblW w:w="9638" w:type="dxa"/>
        <w:jc w:val="left"/>
        <w:tblInd w:w="55" w:type="dxa"/>
        <w:tblCellMar>
          <w:top w:w="55" w:type="dxa"/>
          <w:left w:w="55" w:type="dxa"/>
          <w:bottom w:w="55" w:type="dxa"/>
          <w:right w:w="55" w:type="dxa"/>
        </w:tblCellMar>
        <w:tblLook w:val="04a0" w:noHBand="0" w:noVBand="1" w:firstColumn="1" w:lastRow="0" w:lastColumn="0" w:firstRow="1"/>
      </w:tblPr>
      <w:tblGrid>
        <w:gridCol w:w="2115"/>
        <w:gridCol w:w="1745"/>
        <w:gridCol w:w="2493"/>
        <w:gridCol w:w="3284"/>
      </w:tblGrid>
      <w:tr>
        <w:trPr/>
        <w:tc>
          <w:tcPr>
            <w:tcW w:w="3860" w:type="dxa"/>
            <w:gridSpan w:val="2"/>
            <w:tcBorders>
              <w:top w:val="single" w:sz="2" w:space="0" w:color="000000"/>
              <w:left w:val="single" w:sz="2" w:space="0" w:color="000000"/>
              <w:bottom w:val="single" w:sz="2" w:space="0" w:color="000000"/>
              <w:right w:val="single" w:sz="2" w:space="0" w:color="000000"/>
            </w:tcBorders>
          </w:tcPr>
          <w:p>
            <w:pPr>
              <w:pStyle w:val="PreformattedText"/>
              <w:keepNext w:val="true"/>
              <w:shd w:val="clear" w:color="auto" w:fill="FFFFFF"/>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493" w:type="dxa"/>
            <w:tcBorders>
              <w:top w:val="single" w:sz="2" w:space="0" w:color="000000"/>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3284"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2</w:t>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 xml:space="preserve">JE-DI   </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jc w:val="center"/>
              <w:rPr>
                <w:rFonts w:ascii="monospace" w:hAnsi="monospace"/>
                <w:color w:val="000000"/>
                <w:sz w:val="24"/>
                <w:szCs w:val="24"/>
              </w:rPr>
            </w:pPr>
            <w:r>
              <w:rPr>
                <w:rFonts w:ascii="monospace" w:hAnsi="monospace"/>
                <w:color w:val="000000"/>
                <w:sz w:val="24"/>
                <w:szCs w:val="24"/>
              </w:rPr>
            </w:r>
          </w:p>
        </w:tc>
        <w:tc>
          <w:tcPr>
            <w:tcW w:w="2493" w:type="dxa"/>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3284" w:type="dxa"/>
            <w:vMerge w:val="restart"/>
            <w:tcBorders>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Single-Commodity Transfer List</w:t>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OLE+KI</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10</w:t>
            </w:r>
          </w:p>
        </w:tc>
        <w:tc>
          <w:tcPr>
            <w:tcW w:w="2493" w:type="dxa"/>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 List</w:t>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PA₃-KA-RA-TI</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1¹⁄₂</w:t>
            </w:r>
          </w:p>
        </w:tc>
        <w:tc>
          <w:tcPr>
            <w:tcW w:w="2493" w:type="dxa"/>
            <w:vMerge w:val="restart"/>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 List</w:t>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PA</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3 ¹⁄₂</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TE-*301</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2</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QA-*310-I</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 </w:t>
            </w:r>
            <w:r>
              <w:rPr>
                <w:rFonts w:ascii="monospace" w:hAnsi="monospace"/>
                <w:color w:val="000000"/>
                <w:sz w:val="24"/>
                <w:szCs w:val="24"/>
              </w:rPr>
              <w:t xml:space="preserve">³⁄₄ </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SI-KI-RA</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 </w:t>
            </w:r>
            <w:r>
              <w:rPr>
                <w:rFonts w:ascii="monospace" w:hAnsi="monospace"/>
                <w:color w:val="000000"/>
                <w:sz w:val="24"/>
                <w:szCs w:val="24"/>
              </w:rPr>
              <w:t xml:space="preserve">¹⁄₄     </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KI-RE-TA-NA</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 </w:t>
            </w:r>
            <w:r>
              <w:rPr>
                <w:rFonts w:ascii="monospace" w:hAnsi="monospace"/>
                <w:color w:val="000000"/>
                <w:sz w:val="24"/>
                <w:szCs w:val="24"/>
              </w:rPr>
              <w:t>¹⁄₂</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4</w:t>
      </w:r>
      <w:r>
        <w:rPr/>
        <w:fldChar w:fldCharType="end"/>
      </w:r>
      <w:r>
        <w:rPr/>
        <w:t>: HT</w:t>
      </w:r>
      <w:ins w:id="249" w:author="Unknown Author" w:date="2023-11-13T19:23:29Z">
        <w:r>
          <w:rPr/>
          <w:t xml:space="preserve"> </w:t>
        </w:r>
      </w:ins>
      <w:r>
        <w:rPr/>
        <w:t>8a – a transfer list of various quantities of the oil product OLE+KI between the administrative centre and seven named entities.</w:t>
      </w:r>
    </w:p>
    <w:p>
      <w:pPr>
        <w:pStyle w:val="TextBody"/>
        <w:spacing w:lineRule="auto" w:line="360"/>
        <w:rPr>
          <w:rFonts w:ascii="Arial" w:hAnsi="Arial"/>
          <w:color w:val="000000"/>
          <w:highlight w:val="white"/>
        </w:rPr>
      </w:pPr>
      <w:r>
        <w:rPr>
          <w:rFonts w:ascii="Arial" w:hAnsi="Arial"/>
          <w:color w:val="000000"/>
          <w:highlight w:val="white"/>
        </w:rPr>
      </w:r>
    </w:p>
    <w:p>
      <w:pPr>
        <w:pStyle w:val="TextBody"/>
        <w:spacing w:lineRule="auto" w:line="360"/>
        <w:rPr/>
      </w:pPr>
      <w:ins w:id="250" w:author="Unknown Author" w:date="2023-11-14T16:04:37Z">
        <w:r>
          <w:rPr/>
          <w:t>HT 19 has a similar structure to HT 8a, but with the addition of a ‘transaction sign’</w:t>
        </w:r>
      </w:ins>
      <w:ins w:id="251" w:author="Unknown Author" w:date="2023-11-14T16:05:00Z">
        <w:r>
          <w:rPr/>
          <w:t xml:space="preserve">, denoting some feature of the transaction of interest to the scribe. </w:t>
        </w:r>
      </w:ins>
    </w:p>
    <w:p>
      <w:pPr>
        <w:pStyle w:val="TextBody"/>
        <w:spacing w:lineRule="auto" w:line="360"/>
        <w:rPr/>
      </w:pPr>
      <w:ins w:id="253" w:author="Unknown Author" w:date="2023-11-13T18:46:30Z">
        <w:r>
          <w:rPr/>
        </w:r>
      </w:ins>
    </w:p>
    <w:p>
      <w:pPr>
        <w:pStyle w:val="TextBody"/>
        <w:spacing w:lineRule="auto" w:line="360"/>
        <w:rPr/>
      </w:pPr>
      <w:ins w:id="255" w:author="Unknown Author" w:date="2023-11-13T18:46:30Z">
        <w:r>
          <w:rPr/>
        </w:r>
      </w:ins>
    </w:p>
    <w:p>
      <w:pPr>
        <w:pStyle w:val="TextBody"/>
        <w:spacing w:lineRule="auto" w:line="360"/>
        <w:rPr/>
      </w:pPr>
      <w:r>
        <w:rPr/>
        <mc:AlternateContent>
          <mc:Choice Requires="wps">
            <w:drawing>
              <wp:anchor behindDoc="0" distT="0" distB="0" distL="0" distR="0" simplePos="0" locked="0" layoutInCell="1" allowOverlap="1" relativeHeight="8">
                <wp:simplePos x="0" y="0"/>
                <wp:positionH relativeFrom="column">
                  <wp:posOffset>554355</wp:posOffset>
                </wp:positionH>
                <wp:positionV relativeFrom="paragraph">
                  <wp:posOffset>-76200</wp:posOffset>
                </wp:positionV>
                <wp:extent cx="1697990" cy="3092450"/>
                <wp:effectExtent l="0" t="0" r="0" b="0"/>
                <wp:wrapSquare wrapText="largest"/>
                <wp:docPr id="37" name="Frame10"/>
                <a:graphic xmlns:a="http://schemas.openxmlformats.org/drawingml/2006/main">
                  <a:graphicData uri="http://schemas.microsoft.com/office/word/2010/wordprocessingShape">
                    <wps:wsp>
                      <wps:cNvSpPr/>
                      <wps:spPr>
                        <a:xfrm>
                          <a:off x="0" y="0"/>
                          <a:ext cx="1697400" cy="30916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1697355" cy="2413635"/>
                                  <wp:effectExtent l="0" t="0" r="0" b="0"/>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11"/>
                                          <a:stretch>
                                            <a:fillRect/>
                                          </a:stretch>
                                        </pic:blipFill>
                                        <pic:spPr bwMode="auto">
                                          <a:xfrm>
                                            <a:off x="0" y="0"/>
                                            <a:ext cx="1697355" cy="24136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10</w:t>
                            </w:r>
                            <w:r>
                              <w:rPr/>
                              <w:fldChar w:fldCharType="end"/>
                            </w:r>
                            <w:r>
                              <w:rPr/>
                              <w:t>: HT</w:t>
                            </w:r>
                            <w:ins w:id="257" w:author="Unknown Author" w:date="2023-11-13T19:23:32Z">
                              <w:r>
                                <w:rPr/>
                                <w:t xml:space="preserve"> </w:t>
                              </w:r>
                            </w:ins>
                            <w:r>
                              <w:rPr/>
                              <w:t>19 Photograph (GORILA 1975)</w:t>
                            </w:r>
                          </w:p>
                        </w:txbxContent>
                      </wps:txbx>
                      <wps:bodyPr lIns="0" rIns="0" tIns="0" bIns="0">
                        <a:noAutofit/>
                      </wps:bodyPr>
                    </wps:wsp>
                  </a:graphicData>
                </a:graphic>
              </wp:anchor>
            </w:drawing>
          </mc:Choice>
          <mc:Fallback>
            <w:pict>
              <v:rect id="shape_0" ID="Frame10" stroked="f" style="position:absolute;margin-left:43.65pt;margin-top:-6pt;width:133.6pt;height:243.4pt">
                <w10:wrap type="square"/>
                <v:fill o:detectmouseclick="t" on="false"/>
                <v:stroke color="#3465a4" joinstyle="round" endcap="flat"/>
                <v:textbox>
                  <w:txbxContent>
                    <w:p>
                      <w:pPr>
                        <w:pStyle w:val="Figure"/>
                        <w:spacing w:before="120" w:after="120"/>
                        <w:rPr/>
                      </w:pPr>
                      <w:r>
                        <w:rPr/>
                        <w:drawing>
                          <wp:inline distT="0" distB="0" distL="0" distR="0">
                            <wp:extent cx="1697355" cy="2413635"/>
                            <wp:effectExtent l="0" t="0" r="0" b="0"/>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11"/>
                                    <a:stretch>
                                      <a:fillRect/>
                                    </a:stretch>
                                  </pic:blipFill>
                                  <pic:spPr bwMode="auto">
                                    <a:xfrm>
                                      <a:off x="0" y="0"/>
                                      <a:ext cx="1697355" cy="24136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10</w:t>
                      </w:r>
                      <w:r>
                        <w:rPr/>
                        <w:fldChar w:fldCharType="end"/>
                      </w:r>
                      <w:r>
                        <w:rPr/>
                        <w:t>: HT</w:t>
                      </w:r>
                      <w:ins w:id="258" w:author="Unknown Author" w:date="2023-11-13T19:23:32Z">
                        <w:r>
                          <w:rPr/>
                          <w:t xml:space="preserve"> </w:t>
                        </w:r>
                      </w:ins>
                      <w:r>
                        <w:rPr/>
                        <w:t>19 Photograph (GORILA 1975)</w:t>
                      </w:r>
                    </w:p>
                  </w:txbxContent>
                </v:textbox>
              </v:rect>
            </w:pict>
          </mc:Fallback>
        </mc:AlternateContent>
        <mc:AlternateContent>
          <mc:Choice Requires="wps">
            <w:drawing>
              <wp:anchor behindDoc="0" distT="0" distB="0" distL="0" distR="0" simplePos="0" locked="0" layoutInCell="1" allowOverlap="1" relativeHeight="9">
                <wp:simplePos x="0" y="0"/>
                <wp:positionH relativeFrom="column">
                  <wp:posOffset>3189605</wp:posOffset>
                </wp:positionH>
                <wp:positionV relativeFrom="paragraph">
                  <wp:posOffset>-50165</wp:posOffset>
                </wp:positionV>
                <wp:extent cx="1635125" cy="3053080"/>
                <wp:effectExtent l="0" t="0" r="0" b="0"/>
                <wp:wrapSquare wrapText="largest"/>
                <wp:docPr id="41" name="Frame11"/>
                <a:graphic xmlns:a="http://schemas.openxmlformats.org/drawingml/2006/main">
                  <a:graphicData uri="http://schemas.microsoft.com/office/word/2010/wordprocessingShape">
                    <wps:wsp>
                      <wps:cNvSpPr/>
                      <wps:spPr>
                        <a:xfrm>
                          <a:off x="0" y="0"/>
                          <a:ext cx="1634400" cy="30524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1634490" cy="2374265"/>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12"/>
                                          <a:stretch>
                                            <a:fillRect/>
                                          </a:stretch>
                                        </pic:blipFill>
                                        <pic:spPr bwMode="auto">
                                          <a:xfrm>
                                            <a:off x="0" y="0"/>
                                            <a:ext cx="1634490" cy="237426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11</w:t>
                            </w:r>
                            <w:r>
                              <w:rPr/>
                              <w:fldChar w:fldCharType="end"/>
                            </w:r>
                            <w:r>
                              <w:rPr/>
                              <w:t>: HT</w:t>
                            </w:r>
                            <w:ins w:id="259" w:author="Unknown Author" w:date="2023-11-13T19:23:33Z">
                              <w:r>
                                <w:rPr/>
                                <w:t xml:space="preserve"> </w:t>
                              </w:r>
                            </w:ins>
                            <w:r>
                              <w:rPr/>
                              <w:t>19 Transcription (GORILA 1975)</w:t>
                            </w:r>
                          </w:p>
                        </w:txbxContent>
                      </wps:txbx>
                      <wps:bodyPr lIns="0" rIns="0" tIns="0" bIns="0">
                        <a:noAutofit/>
                      </wps:bodyPr>
                    </wps:wsp>
                  </a:graphicData>
                </a:graphic>
              </wp:anchor>
            </w:drawing>
          </mc:Choice>
          <mc:Fallback>
            <w:pict>
              <v:rect id="shape_0" ID="Frame11" stroked="f" style="position:absolute;margin-left:251.15pt;margin-top:-3.95pt;width:128.65pt;height:240.3pt">
                <w10:wrap type="square"/>
                <v:fill o:detectmouseclick="t" on="false"/>
                <v:stroke color="#3465a4" joinstyle="round" endcap="flat"/>
                <v:textbox>
                  <w:txbxContent>
                    <w:p>
                      <w:pPr>
                        <w:pStyle w:val="Figure"/>
                        <w:spacing w:before="120" w:after="120"/>
                        <w:rPr/>
                      </w:pPr>
                      <w:r>
                        <w:rPr/>
                        <w:drawing>
                          <wp:inline distT="0" distB="0" distL="0" distR="0">
                            <wp:extent cx="1634490" cy="2374265"/>
                            <wp:effectExtent l="0" t="0" r="0" b="0"/>
                            <wp:docPr id="4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 descr=""/>
                                    <pic:cNvPicPr>
                                      <a:picLocks noChangeAspect="1" noChangeArrowheads="1"/>
                                    </pic:cNvPicPr>
                                  </pic:nvPicPr>
                                  <pic:blipFill>
                                    <a:blip r:embed="rId12"/>
                                    <a:stretch>
                                      <a:fillRect/>
                                    </a:stretch>
                                  </pic:blipFill>
                                  <pic:spPr bwMode="auto">
                                    <a:xfrm>
                                      <a:off x="0" y="0"/>
                                      <a:ext cx="1634490" cy="237426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11</w:t>
                      </w:r>
                      <w:r>
                        <w:rPr/>
                        <w:fldChar w:fldCharType="end"/>
                      </w:r>
                      <w:r>
                        <w:rPr/>
                        <w:t>: HT</w:t>
                      </w:r>
                      <w:ins w:id="260" w:author="Unknown Author" w:date="2023-11-13T19:23:33Z">
                        <w:r>
                          <w:rPr/>
                          <w:t xml:space="preserve"> </w:t>
                        </w:r>
                      </w:ins>
                      <w:r>
                        <w:rPr/>
                        <w:t>19 Transcription (GORILA 1975)</w:t>
                      </w:r>
                    </w:p>
                  </w:txbxContent>
                </v:textbox>
              </v:rect>
            </w:pict>
          </mc:Fallback>
        </mc:AlternateContent>
      </w:r>
    </w:p>
    <w:p>
      <w:pPr>
        <w:pStyle w:val="TextBody"/>
        <w:spacing w:lineRule="auto" w:line="360"/>
        <w:rPr/>
      </w:pPr>
      <w:ins w:id="262" w:author="Unknown Author" w:date="2023-11-13T18:46:30Z">
        <w:r>
          <w:rPr/>
        </w:r>
      </w:ins>
    </w:p>
    <w:p>
      <w:pPr>
        <w:pStyle w:val="TextBody"/>
        <w:spacing w:lineRule="auto" w:line="360"/>
        <w:rPr/>
      </w:pPr>
      <w:ins w:id="264" w:author="Unknown Author" w:date="2023-11-13T18:46:30Z">
        <w:r>
          <w:rPr/>
        </w:r>
      </w:ins>
    </w:p>
    <w:p>
      <w:pPr>
        <w:pStyle w:val="TextBody"/>
        <w:spacing w:lineRule="auto" w:line="360"/>
        <w:rPr/>
      </w:pPr>
      <w:ins w:id="266" w:author="Unknown Author" w:date="2023-11-13T18:46:30Z">
        <w:r>
          <w:rPr/>
        </w:r>
      </w:ins>
    </w:p>
    <w:p>
      <w:pPr>
        <w:pStyle w:val="TextBody"/>
        <w:spacing w:lineRule="auto" w:line="360"/>
        <w:rPr/>
      </w:pPr>
      <w:ins w:id="268" w:author="Unknown Author" w:date="2023-11-13T18:46:30Z">
        <w:r>
          <w:rPr/>
        </w:r>
      </w:ins>
    </w:p>
    <w:p>
      <w:pPr>
        <w:pStyle w:val="TextBody"/>
        <w:spacing w:lineRule="auto" w:line="360"/>
        <w:rPr/>
      </w:pPr>
      <w:ins w:id="270" w:author="Unknown Author" w:date="2023-11-13T18:46:30Z">
        <w:r>
          <w:rPr/>
        </w:r>
      </w:ins>
    </w:p>
    <w:p>
      <w:pPr>
        <w:pStyle w:val="TextBody"/>
        <w:spacing w:lineRule="auto" w:line="360"/>
        <w:rPr/>
      </w:pPr>
      <w:ins w:id="272" w:author="Unknown Author" w:date="2023-11-13T18:46:30Z">
        <w:r>
          <w:rPr/>
        </w:r>
      </w:ins>
    </w:p>
    <w:p>
      <w:pPr>
        <w:pStyle w:val="TextBody"/>
        <w:spacing w:lineRule="auto" w:line="360"/>
        <w:rPr/>
      </w:pPr>
      <w:ins w:id="274" w:author="Unknown Author" w:date="2023-11-13T18:46:30Z">
        <w:r>
          <w:rPr/>
        </w:r>
      </w:ins>
    </w:p>
    <w:p>
      <w:pPr>
        <w:pStyle w:val="TextBody"/>
        <w:spacing w:lineRule="auto" w:line="360"/>
        <w:rPr/>
      </w:pPr>
      <w:ins w:id="276" w:author="Unknown Author" w:date="2023-11-13T18:46:30Z">
        <w:r>
          <w:rPr/>
        </w:r>
      </w:ins>
    </w:p>
    <w:p>
      <w:pPr>
        <w:pStyle w:val="TextBody"/>
        <w:spacing w:lineRule="auto" w:line="360"/>
        <w:rPr/>
      </w:pPr>
      <w:r>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125"/>
        <w:gridCol w:w="1447"/>
        <w:gridCol w:w="2803"/>
        <w:gridCol w:w="3262"/>
      </w:tblGrid>
      <w:tr>
        <w:trPr/>
        <w:tc>
          <w:tcPr>
            <w:tcW w:w="3572" w:type="dxa"/>
            <w:gridSpan w:val="2"/>
            <w:tcBorders>
              <w:top w:val="single" w:sz="2" w:space="0" w:color="000000"/>
              <w:left w:val="single" w:sz="2" w:space="0" w:color="000000"/>
              <w:bottom w:val="single" w:sz="2" w:space="0" w:color="000000"/>
            </w:tcBorders>
          </w:tcPr>
          <w:p>
            <w:pPr>
              <w:pStyle w:val="PreformattedText"/>
              <w:keepNext w:val="true"/>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803"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3262" w:type="dxa"/>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2</w:t>
            </w:r>
          </w:p>
        </w:tc>
      </w:tr>
      <w:tr>
        <w:trPr/>
        <w:tc>
          <w:tcPr>
            <w:tcW w:w="2125"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highlight w:val="white"/>
              </w:rPr>
              <w:t>RA-*164-TI</w:t>
            </w:r>
          </w:p>
        </w:tc>
        <w:tc>
          <w:tcPr>
            <w:tcW w:w="1447" w:type="dxa"/>
            <w:tcBorders>
              <w:left w:val="single" w:sz="2" w:space="0" w:color="000000"/>
              <w:bottom w:val="single" w:sz="2" w:space="0" w:color="000000"/>
            </w:tcBorders>
          </w:tcPr>
          <w:p>
            <w:pPr>
              <w:pStyle w:val="Normal"/>
              <w:spacing w:lineRule="auto" w:line="360"/>
              <w:ind w:left="709" w:hanging="0"/>
              <w:rPr>
                <w:rFonts w:ascii="monospace" w:hAnsi="monospace"/>
              </w:rPr>
            </w:pPr>
            <w:r>
              <w:rPr>
                <w:rFonts w:ascii="monospace" w:hAnsi="monospace"/>
              </w:rPr>
            </w:r>
          </w:p>
        </w:tc>
        <w:tc>
          <w:tcPr>
            <w:tcW w:w="2803"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3262"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Single-Commodity Transfer List</w:t>
            </w:r>
          </w:p>
        </w:tc>
      </w:tr>
      <w:tr>
        <w:trPr/>
        <w:tc>
          <w:tcPr>
            <w:tcW w:w="2125"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highlight w:val="white"/>
              </w:rPr>
              <w:t xml:space="preserve">𐄁 </w:t>
            </w:r>
            <w:r>
              <w:rPr>
                <w:rFonts w:ascii="monospace" w:hAnsi="monospace"/>
                <w:color w:val="000000"/>
                <w:sz w:val="24"/>
                <w:szCs w:val="24"/>
                <w:highlight w:val="white"/>
              </w:rPr>
              <w:t>TE𐄁</w:t>
            </w:r>
          </w:p>
        </w:tc>
        <w:tc>
          <w:tcPr>
            <w:tcW w:w="1447" w:type="dxa"/>
            <w:tcBorders>
              <w:left w:val="single" w:sz="2" w:space="0" w:color="000000"/>
              <w:bottom w:val="single" w:sz="2" w:space="0" w:color="000000"/>
            </w:tcBorders>
          </w:tcPr>
          <w:p>
            <w:pPr>
              <w:pStyle w:val="Normal"/>
              <w:spacing w:lineRule="auto" w:line="360"/>
              <w:ind w:left="709" w:hanging="0"/>
              <w:rPr>
                <w:rFonts w:ascii="monospace" w:hAnsi="monospace"/>
              </w:rPr>
            </w:pPr>
            <w:r>
              <w:rPr>
                <w:rFonts w:ascii="monospace" w:hAnsi="monospace"/>
              </w:rPr>
            </w:r>
          </w:p>
        </w:tc>
        <w:tc>
          <w:tcPr>
            <w:tcW w:w="2803"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Transaction Sign</w:t>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25"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highlight w:val="white"/>
              </w:rPr>
              <w:t>VIN</w:t>
            </w:r>
          </w:p>
        </w:tc>
        <w:tc>
          <w:tcPr>
            <w:tcW w:w="1447" w:type="dxa"/>
            <w:tcBorders>
              <w:left w:val="single" w:sz="2" w:space="0" w:color="000000"/>
              <w:bottom w:val="single" w:sz="2" w:space="0" w:color="000000"/>
            </w:tcBorders>
          </w:tcPr>
          <w:p>
            <w:pPr>
              <w:pStyle w:val="PreformattedText"/>
              <w:spacing w:lineRule="auto" w:line="360"/>
              <w:ind w:left="709" w:hanging="0"/>
              <w:rPr>
                <w:rFonts w:ascii="monospace" w:hAnsi="monospace"/>
                <w:color w:val="000000"/>
                <w:sz w:val="24"/>
                <w:szCs w:val="24"/>
              </w:rPr>
            </w:pPr>
            <w:r>
              <w:rPr>
                <w:rFonts w:ascii="monospace" w:hAnsi="monospace"/>
                <w:color w:val="000000"/>
                <w:sz w:val="24"/>
                <w:szCs w:val="24"/>
                <w:highlight w:val="white"/>
              </w:rPr>
              <w:t>30</w:t>
            </w:r>
          </w:p>
        </w:tc>
        <w:tc>
          <w:tcPr>
            <w:tcW w:w="2803"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 List</w:t>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2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SA-RO</w:t>
            </w:r>
          </w:p>
        </w:tc>
        <w:tc>
          <w:tcPr>
            <w:tcW w:w="1447"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5¹⁄₂</w:t>
            </w:r>
          </w:p>
        </w:tc>
        <w:tc>
          <w:tcPr>
            <w:tcW w:w="2803" w:type="dxa"/>
            <w:vMerge w:val="restart"/>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 List</w:t>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2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DU-ME-DI</w:t>
            </w:r>
          </w:p>
        </w:tc>
        <w:tc>
          <w:tcPr>
            <w:tcW w:w="1447" w:type="dxa"/>
            <w:tcBorders>
              <w:left w:val="single" w:sz="2" w:space="0" w:color="000000"/>
              <w:bottom w:val="single" w:sz="2" w:space="0" w:color="000000"/>
            </w:tcBorders>
          </w:tcPr>
          <w:p>
            <w:pPr>
              <w:pStyle w:val="PreformattedText"/>
              <w:shd w:val="clear" w:color="auto" w:fill="FFFFFF"/>
              <w:spacing w:lineRule="auto" w:line="360"/>
              <w:ind w:hanging="0"/>
              <w:rPr>
                <w:rFonts w:ascii="monospace" w:hAnsi="monospace"/>
                <w:color w:val="000000"/>
                <w:sz w:val="24"/>
                <w:szCs w:val="24"/>
              </w:rPr>
            </w:pPr>
            <w:ins w:id="278" w:author="Unknown Author" w:date="2023-11-13T18:46:06Z">
              <w:r>
                <w:rPr>
                  <w:rFonts w:ascii="monospace" w:hAnsi="monospace"/>
                  <w:color w:val="000000"/>
                  <w:sz w:val="24"/>
                  <w:szCs w:val="24"/>
                </w:rPr>
                <w:t xml:space="preserve">    </w:t>
              </w:r>
            </w:ins>
            <w:r>
              <w:rPr>
                <w:rFonts w:ascii="monospace" w:hAnsi="monospace"/>
                <w:color w:val="000000"/>
                <w:sz w:val="24"/>
                <w:szCs w:val="24"/>
              </w:rPr>
              <w:t>43¹⁄₂</w:t>
            </w:r>
          </w:p>
        </w:tc>
        <w:tc>
          <w:tcPr>
            <w:tcW w:w="2803" w:type="dxa"/>
            <w:vMerge w:val="continue"/>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5</w:t>
      </w:r>
      <w:r>
        <w:rPr/>
        <w:fldChar w:fldCharType="end"/>
      </w:r>
      <w:r>
        <w:rPr/>
        <w:t>: HT</w:t>
      </w:r>
      <w:ins w:id="279" w:author="Unknown Author" w:date="2023-11-13T19:23:38Z">
        <w:r>
          <w:rPr/>
          <w:t xml:space="preserve"> </w:t>
        </w:r>
      </w:ins>
      <w:r>
        <w:rPr/>
        <w:t xml:space="preserve">19 – a transfer list of wine </w:t>
      </w:r>
      <w:ins w:id="280" w:author="Unknown Author" w:date="2023-11-13T18:43:40Z">
        <w:r>
          <w:rPr/>
          <w:t xml:space="preserve">(VIN) </w:t>
        </w:r>
      </w:ins>
      <w:r>
        <w:rPr/>
        <w:t>between the administrative centre and the three named entities: RA-*164-TI, SA-RO, and DU-ME-DI.</w:t>
      </w:r>
    </w:p>
    <w:p>
      <w:pPr>
        <w:pStyle w:val="PreformattedText"/>
        <w:shd w:val="clear" w:color="auto" w:fill="FFFFFF"/>
        <w:spacing w:lineRule="auto" w:line="360"/>
        <w:rPr>
          <w:rFonts w:ascii="monospace" w:hAnsi="monospace"/>
          <w:sz w:val="24"/>
          <w:szCs w:val="24"/>
        </w:rPr>
      </w:pPr>
      <w:r>
        <w:rPr>
          <w:rFonts w:ascii="monospace" w:hAnsi="monospace"/>
          <w:sz w:val="24"/>
          <w:szCs w:val="24"/>
        </w:rPr>
      </w:r>
    </w:p>
    <w:p>
      <w:pPr>
        <w:pStyle w:val="PreformattedText"/>
        <w:spacing w:lineRule="auto" w:line="360"/>
        <w:rPr>
          <w:rFonts w:ascii="monospace" w:hAnsi="monospace"/>
          <w:color w:val="000000"/>
          <w:ins w:id="282" w:author="Unknown Author" w:date="2023-11-14T13:22:55Z"/>
          <w:sz w:val="24"/>
          <w:szCs w:val="24"/>
        </w:rPr>
      </w:pPr>
      <w:ins w:id="281" w:author="Unknown Author" w:date="2023-11-14T13:22:55Z">
        <w:r>
          <w:rPr/>
        </w:r>
      </w:ins>
    </w:p>
    <w:p>
      <w:pPr>
        <w:pStyle w:val="PreformattedText"/>
        <w:spacing w:lineRule="auto" w:line="360"/>
        <w:rPr>
          <w:rFonts w:ascii="monospace" w:hAnsi="monospace"/>
          <w:color w:val="000000"/>
          <w:sz w:val="24"/>
          <w:szCs w:val="24"/>
        </w:rPr>
      </w:pPr>
      <w:r>
        <w:rPr>
          <w:rFonts w:ascii="Arial" w:hAnsi="Arial"/>
          <w:color w:val="000000"/>
          <w:sz w:val="24"/>
          <w:szCs w:val="24"/>
          <w:highlight w:val="white"/>
        </w:rPr>
        <w:t>The tablets we classify in this group are:</w:t>
      </w:r>
      <w:r>
        <w:rPr>
          <w:rFonts w:ascii="Arial" w:hAnsi="Arial"/>
          <w:bCs/>
          <w:color w:val="000000"/>
          <w:sz w:val="24"/>
          <w:szCs w:val="24"/>
          <w:highlight w:val="white"/>
        </w:rPr>
        <w:t xml:space="preserve"> HT</w:t>
      </w:r>
      <w:ins w:id="283" w:author="Unknown Author" w:date="2023-11-13T18:33:03Z">
        <w:r>
          <w:rPr>
            <w:rFonts w:ascii="Arial" w:hAnsi="Arial"/>
            <w:bCs/>
            <w:color w:val="000000"/>
            <w:sz w:val="24"/>
            <w:szCs w:val="24"/>
            <w:highlight w:val="white"/>
          </w:rPr>
          <w:t xml:space="preserve"> </w:t>
        </w:r>
      </w:ins>
      <w:r>
        <w:rPr>
          <w:rFonts w:ascii="Arial" w:hAnsi="Arial"/>
          <w:bCs/>
          <w:color w:val="000000"/>
          <w:sz w:val="24"/>
          <w:szCs w:val="24"/>
          <w:highlight w:val="white"/>
        </w:rPr>
        <w:t>103, HT</w:t>
      </w:r>
      <w:ins w:id="284" w:author="Unknown Author" w:date="2023-11-13T18:33:05Z">
        <w:r>
          <w:rPr>
            <w:rFonts w:ascii="Arial" w:hAnsi="Arial"/>
            <w:bCs/>
            <w:color w:val="000000"/>
            <w:sz w:val="24"/>
            <w:szCs w:val="24"/>
            <w:highlight w:val="white"/>
          </w:rPr>
          <w:t xml:space="preserve"> </w:t>
        </w:r>
      </w:ins>
      <w:r>
        <w:rPr>
          <w:rFonts w:ascii="Arial" w:hAnsi="Arial"/>
          <w:bCs/>
          <w:color w:val="000000"/>
          <w:sz w:val="24"/>
          <w:szCs w:val="24"/>
          <w:highlight w:val="white"/>
        </w:rPr>
        <w:t>110a, HT</w:t>
      </w:r>
      <w:ins w:id="285" w:author="Unknown Author" w:date="2023-11-13T18:33:06Z">
        <w:r>
          <w:rPr>
            <w:rFonts w:ascii="Arial" w:hAnsi="Arial"/>
            <w:bCs/>
            <w:color w:val="000000"/>
            <w:sz w:val="24"/>
            <w:szCs w:val="24"/>
            <w:highlight w:val="white"/>
          </w:rPr>
          <w:t xml:space="preserve"> </w:t>
        </w:r>
      </w:ins>
      <w:r>
        <w:rPr>
          <w:rFonts w:ascii="Arial" w:hAnsi="Arial"/>
          <w:bCs/>
          <w:color w:val="000000"/>
          <w:sz w:val="24"/>
          <w:szCs w:val="24"/>
          <w:highlight w:val="white"/>
        </w:rPr>
        <w:t>17, HT</w:t>
      </w:r>
      <w:ins w:id="286" w:author="Unknown Author" w:date="2023-11-13T18:33:07Z">
        <w:r>
          <w:rPr>
            <w:rFonts w:ascii="Arial" w:hAnsi="Arial"/>
            <w:bCs/>
            <w:color w:val="000000"/>
            <w:sz w:val="24"/>
            <w:szCs w:val="24"/>
            <w:highlight w:val="white"/>
          </w:rPr>
          <w:t xml:space="preserve"> </w:t>
        </w:r>
      </w:ins>
      <w:r>
        <w:rPr>
          <w:rFonts w:ascii="Arial" w:hAnsi="Arial"/>
          <w:bCs/>
          <w:color w:val="000000"/>
          <w:sz w:val="24"/>
          <w:szCs w:val="24"/>
          <w:highlight w:val="white"/>
        </w:rPr>
        <w:t>19, HT</w:t>
      </w:r>
      <w:ins w:id="287" w:author="Unknown Author" w:date="2023-11-13T18:33:08Z">
        <w:r>
          <w:rPr>
            <w:rFonts w:ascii="Arial" w:hAnsi="Arial"/>
            <w:bCs/>
            <w:color w:val="000000"/>
            <w:sz w:val="24"/>
            <w:szCs w:val="24"/>
            <w:highlight w:val="white"/>
          </w:rPr>
          <w:t xml:space="preserve"> </w:t>
        </w:r>
      </w:ins>
      <w:r>
        <w:rPr>
          <w:rFonts w:ascii="Arial" w:hAnsi="Arial"/>
          <w:bCs/>
          <w:color w:val="000000"/>
          <w:sz w:val="24"/>
          <w:szCs w:val="24"/>
          <w:highlight w:val="white"/>
        </w:rPr>
        <w:t>89, HT</w:t>
      </w:r>
      <w:ins w:id="288" w:author="Unknown Author" w:date="2023-11-13T18:33:10Z">
        <w:r>
          <w:rPr>
            <w:rFonts w:ascii="Arial" w:hAnsi="Arial"/>
            <w:bCs/>
            <w:color w:val="000000"/>
            <w:sz w:val="24"/>
            <w:szCs w:val="24"/>
            <w:highlight w:val="white"/>
          </w:rPr>
          <w:t xml:space="preserve"> </w:t>
        </w:r>
      </w:ins>
      <w:r>
        <w:rPr>
          <w:rFonts w:ascii="Arial" w:hAnsi="Arial"/>
          <w:bCs/>
          <w:color w:val="000000"/>
          <w:sz w:val="24"/>
          <w:szCs w:val="24"/>
          <w:highlight w:val="white"/>
        </w:rPr>
        <w:t>8a, HT</w:t>
      </w:r>
      <w:ins w:id="289" w:author="Unknown Author" w:date="2023-11-13T18:33:11Z">
        <w:r>
          <w:rPr>
            <w:rFonts w:ascii="Arial" w:hAnsi="Arial"/>
            <w:bCs/>
            <w:color w:val="000000"/>
            <w:sz w:val="24"/>
            <w:szCs w:val="24"/>
            <w:highlight w:val="white"/>
          </w:rPr>
          <w:t xml:space="preserve"> </w:t>
        </w:r>
      </w:ins>
      <w:r>
        <w:rPr>
          <w:rFonts w:ascii="Arial" w:hAnsi="Arial"/>
          <w:bCs/>
          <w:color w:val="000000"/>
          <w:sz w:val="24"/>
          <w:szCs w:val="24"/>
          <w:highlight w:val="white"/>
        </w:rPr>
        <w:t>97a, KH</w:t>
      </w:r>
      <w:ins w:id="290" w:author="Unknown Author" w:date="2023-11-13T18:33:13Z">
        <w:r>
          <w:rPr>
            <w:rFonts w:ascii="Arial" w:hAnsi="Arial"/>
            <w:bCs/>
            <w:color w:val="000000"/>
            <w:sz w:val="24"/>
            <w:szCs w:val="24"/>
            <w:highlight w:val="white"/>
          </w:rPr>
          <w:t xml:space="preserve"> </w:t>
        </w:r>
      </w:ins>
      <w:r>
        <w:rPr>
          <w:rFonts w:ascii="Arial" w:hAnsi="Arial"/>
          <w:bCs/>
          <w:color w:val="000000"/>
          <w:sz w:val="24"/>
          <w:szCs w:val="24"/>
          <w:highlight w:val="white"/>
        </w:rPr>
        <w:t>88.</w:t>
      </w:r>
    </w:p>
    <w:p>
      <w:pPr>
        <w:pStyle w:val="TextBody"/>
        <w:spacing w:lineRule="auto" w:line="360"/>
        <w:rPr/>
      </w:pPr>
      <w:r>
        <w:rPr/>
      </w:r>
    </w:p>
    <w:p>
      <w:pPr>
        <w:pStyle w:val="TextBody"/>
        <w:spacing w:lineRule="auto" w:line="360"/>
        <w:rPr/>
      </w:pPr>
      <w:r>
        <w:rPr/>
        <mc:AlternateContent>
          <mc:Choice Requires="wps">
            <w:drawing>
              <wp:inline distT="0" distB="0" distL="0" distR="0" wp14:anchorId="1D3AEFE6">
                <wp:extent cx="6380480" cy="4097020"/>
                <wp:effectExtent l="0" t="0" r="0" b="0"/>
                <wp:docPr id="45" name="Shape12"/>
                <a:graphic xmlns:a="http://schemas.openxmlformats.org/drawingml/2006/main">
                  <a:graphicData uri="http://schemas.microsoft.com/office/word/2010/wordprocessingShape">
                    <wps:wsp>
                      <wps:cNvSpPr/>
                      <wps:spPr>
                        <a:xfrm>
                          <a:off x="0" y="0"/>
                          <a:ext cx="6379920" cy="409644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3552825" cy="3330575"/>
                                  <wp:effectExtent l="0" t="0" r="0" b="0"/>
                                  <wp:docPr id="4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descr=""/>
                                          <pic:cNvPicPr>
                                            <a:picLocks noChangeAspect="1" noChangeArrowheads="1"/>
                                          </pic:cNvPicPr>
                                        </pic:nvPicPr>
                                        <pic:blipFill>
                                          <a:blip r:embed="rId13"/>
                                          <a:stretch>
                                            <a:fillRect/>
                                          </a:stretch>
                                        </pic:blipFill>
                                        <pic:spPr bwMode="auto">
                                          <a:xfrm>
                                            <a:off x="0" y="0"/>
                                            <a:ext cx="3552825" cy="333057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Single commodity transfer lists visualized. See https://lineara.xyz//network/?search=["Single-Commodity%20Transfer%20List"]</w:t>
                            </w:r>
                          </w:p>
                        </w:txbxContent>
                      </wps:txbx>
                      <wps:bodyPr lIns="0" rIns="0" tIns="0" bIns="0">
                        <a:noAutofit/>
                      </wps:bodyPr>
                    </wps:wsp>
                  </a:graphicData>
                </a:graphic>
              </wp:inline>
            </w:drawing>
          </mc:Choice>
          <mc:Fallback>
            <w:pict>
              <v:rect id="shape_0" ID="Shape12" stroked="f" style="position:absolute;margin-left:0pt;margin-top:-322.6pt;width:502.3pt;height:322.5pt;mso-position-vertical:top" wp14:anchorId="1D3AEFE6">
                <w10:wrap type="square"/>
                <v:fill o:detectmouseclick="t" on="false"/>
                <v:stroke color="#3465a4" joinstyle="round" endcap="flat"/>
                <v:textbox>
                  <w:txbxContent>
                    <w:p>
                      <w:pPr>
                        <w:pStyle w:val="Figure"/>
                        <w:spacing w:before="120" w:after="120"/>
                        <w:rPr>
                          <w:color w:val="000000"/>
                        </w:rPr>
                      </w:pPr>
                      <w:r>
                        <w:rPr/>
                        <w:drawing>
                          <wp:inline distT="0" distB="0" distL="0" distR="0">
                            <wp:extent cx="3552825" cy="333057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3"/>
                                    <a:stretch>
                                      <a:fillRect/>
                                    </a:stretch>
                                  </pic:blipFill>
                                  <pic:spPr bwMode="auto">
                                    <a:xfrm>
                                      <a:off x="0" y="0"/>
                                      <a:ext cx="3552825" cy="333057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Single commodity transfer lists visualized. See https://lineara.xyz//network/?search=["Single-Commodity%20Transfer%20List"]</w:t>
                      </w:r>
                    </w:p>
                  </w:txbxContent>
                </v:textbox>
              </v:rect>
            </w:pict>
          </mc:Fallback>
        </mc:AlternateContent>
      </w:r>
    </w:p>
    <w:p>
      <w:pPr>
        <w:pStyle w:val="TextBody"/>
        <w:spacing w:lineRule="auto" w:line="360" w:before="0" w:after="0"/>
        <w:rPr>
          <w:rFonts w:ascii="Arial" w:hAnsi="Arial"/>
          <w:b/>
          <w:b/>
          <w:bCs/>
          <w:i/>
          <w:i/>
          <w:color w:val="000000"/>
          <w:highlight w:val="white"/>
        </w:rPr>
      </w:pPr>
      <w:r>
        <w:rPr>
          <w:rFonts w:ascii="Arial" w:hAnsi="Arial"/>
          <w:b/>
          <w:bCs/>
          <w:i/>
          <w:color w:val="000000"/>
          <w:highlight w:val="white"/>
        </w:rPr>
        <w:t xml:space="preserve">Multiple-Commodity </w:t>
      </w:r>
      <w:commentRangeStart w:id="25"/>
      <w:r>
        <w:rPr>
          <w:rFonts w:ascii="Arial" w:hAnsi="Arial"/>
          <w:b/>
          <w:bCs/>
          <w:i/>
          <w:color w:val="000000"/>
          <w:highlight w:val="white"/>
        </w:rPr>
        <w:t xml:space="preserve">Inter-Entity </w:t>
      </w:r>
      <w:r>
        <w:rPr>
          <w:rFonts w:ascii="Arial" w:hAnsi="Arial"/>
          <w:b/>
          <w:bCs/>
          <w:i/>
          <w:color w:val="000000"/>
          <w:highlight w:val="white"/>
        </w:rPr>
      </w:r>
      <w:commentRangeEnd w:id="25"/>
      <w:r>
        <w:commentReference w:id="25"/>
      </w:r>
      <w:r>
        <w:rPr>
          <w:rFonts w:ascii="Arial" w:hAnsi="Arial"/>
          <w:b/>
          <w:bCs/>
          <w:i/>
          <w:color w:val="000000"/>
          <w:highlight w:val="white"/>
        </w:rPr>
        <w:t>Transfer List</w:t>
      </w:r>
    </w:p>
    <w:p>
      <w:pPr>
        <w:pStyle w:val="TextBody"/>
        <w:spacing w:lineRule="auto" w:line="360" w:before="0" w:after="0"/>
        <w:rPr>
          <w:rFonts w:ascii="Arial" w:hAnsi="Arial"/>
          <w:color w:val="000000"/>
          <w:highlight w:val="white"/>
        </w:rPr>
      </w:pPr>
      <w:r>
        <w:rPr>
          <w:rFonts w:ascii="Arial" w:hAnsi="Arial"/>
          <w:color w:val="000000"/>
          <w:highlight w:val="white"/>
        </w:rPr>
        <w:t xml:space="preserve">This structure builds on the ‘Transfer List’ by pre-pending an additional entity to the ‘Transfer List’ structure. We </w:t>
      </w:r>
      <w:del w:id="291" w:author="Unknown Author" w:date="2023-11-14T13:24:01Z">
        <w:r>
          <w:rPr>
            <w:rFonts w:ascii="Arial" w:hAnsi="Arial"/>
            <w:color w:val="000000"/>
            <w:highlight w:val="white"/>
          </w:rPr>
          <w:delText>hypothesize</w:delText>
        </w:r>
      </w:del>
      <w:ins w:id="292" w:author="Unknown Author" w:date="2023-11-14T13:24:01Z">
        <w:commentRangeStart w:id="26"/>
        <w:r>
          <w:rPr>
            <w:rFonts w:eastAsia="Noto Serif CJK SC" w:cs="DejaVu Sans" w:ascii="Arial" w:hAnsi="Arial"/>
            <w:color w:val="000000"/>
            <w:kern w:val="2"/>
            <w:sz w:val="24"/>
            <w:szCs w:val="24"/>
            <w:highlight w:val="white"/>
            <w:lang w:val="en-IE" w:eastAsia="zh-CN" w:bidi="ar-SA"/>
          </w:rPr>
          <w:t>assume</w:t>
        </w:r>
      </w:ins>
      <w:r>
        <w:rPr>
          <w:rFonts w:ascii="Arial" w:hAnsi="Arial"/>
          <w:color w:val="000000"/>
          <w:highlight w:val="white"/>
        </w:rPr>
        <w:t xml:space="preserve"> </w:t>
      </w:r>
      <w:r>
        <w:rPr>
          <w:rFonts w:ascii="Arial" w:hAnsi="Arial"/>
          <w:color w:val="000000"/>
          <w:highlight w:val="white"/>
        </w:rPr>
      </w:r>
      <w:commentRangeEnd w:id="26"/>
      <w:r>
        <w:commentReference w:id="26"/>
      </w:r>
      <w:r>
        <w:rPr>
          <w:rFonts w:ascii="Arial" w:hAnsi="Arial"/>
          <w:color w:val="000000"/>
          <w:highlight w:val="white"/>
        </w:rPr>
        <w:t xml:space="preserve">that in this case the tablet </w:t>
      </w:r>
      <w:commentRangeStart w:id="27"/>
      <w:r>
        <w:rPr>
          <w:rFonts w:ascii="Arial" w:hAnsi="Arial"/>
          <w:color w:val="000000"/>
          <w:highlight w:val="white"/>
        </w:rPr>
        <w:t xml:space="preserve">is recording a transaction between two third parties rather than a transfer of </w:t>
      </w:r>
      <w:ins w:id="293" w:author="Unknown Author" w:date="2023-11-14T16:08:10Z">
        <w:r>
          <w:rPr>
            <w:rFonts w:ascii="Arial" w:hAnsi="Arial"/>
            <w:color w:val="000000"/>
            <w:highlight w:val="white"/>
          </w:rPr>
          <w:t xml:space="preserve">the same amount of </w:t>
        </w:r>
      </w:ins>
      <w:r>
        <w:rPr>
          <w:rFonts w:ascii="Arial" w:hAnsi="Arial"/>
          <w:color w:val="000000"/>
          <w:highlight w:val="white"/>
        </w:rPr>
        <w:t xml:space="preserve">goods </w:t>
      </w:r>
      <w:del w:id="294" w:author="Unknown Author" w:date="2023-11-14T16:08:24Z">
        <w:r>
          <w:rPr>
            <w:rFonts w:ascii="Arial" w:hAnsi="Arial"/>
            <w:color w:val="000000"/>
            <w:highlight w:val="white"/>
          </w:rPr>
          <w:delText>to or from</w:delText>
        </w:r>
      </w:del>
      <w:ins w:id="295" w:author="Unknown Author" w:date="2023-11-14T16:08:24Z">
        <w:r>
          <w:rPr>
            <w:rFonts w:ascii="Arial" w:hAnsi="Arial"/>
            <w:color w:val="000000"/>
            <w:highlight w:val="white"/>
          </w:rPr>
          <w:t>between</w:t>
        </w:r>
      </w:ins>
      <w:r>
        <w:rPr>
          <w:rFonts w:ascii="Arial" w:hAnsi="Arial"/>
          <w:color w:val="000000"/>
          <w:highlight w:val="white"/>
        </w:rPr>
        <w:t xml:space="preserve"> the administrative centre</w:t>
      </w:r>
      <w:ins w:id="296" w:author="Unknown Author" w:date="2023-11-14T16:08:29Z">
        <w:r>
          <w:rPr>
            <w:rFonts w:ascii="Arial" w:hAnsi="Arial"/>
            <w:color w:val="000000"/>
            <w:highlight w:val="white"/>
          </w:rPr>
          <w:t xml:space="preserve"> </w:t>
        </w:r>
      </w:ins>
      <w:ins w:id="297" w:author="Unknown Author" w:date="2023-11-14T16:08:29Z">
        <w:r>
          <w:rPr>
            <w:rFonts w:ascii="Arial" w:hAnsi="Arial"/>
            <w:color w:val="000000"/>
            <w:highlight w:val="white"/>
          </w:rPr>
          <w:t>and two distinct entities</w:t>
        </w:r>
      </w:ins>
      <w:r>
        <w:rPr>
          <w:rFonts w:ascii="Arial" w:hAnsi="Arial"/>
          <w:color w:val="000000"/>
          <w:highlight w:val="white"/>
        </w:rPr>
        <w:t>.</w:t>
      </w:r>
      <w:r>
        <w:rPr>
          <w:rFonts w:ascii="Arial" w:hAnsi="Arial"/>
          <w:color w:val="000000"/>
          <w:highlight w:val="white"/>
        </w:rPr>
      </w:r>
      <w:ins w:id="298" w:author="Unknown Author" w:date="2023-11-14T16:13:04Z">
        <w:commentRangeEnd w:id="27"/>
        <w:r>
          <w:commentReference w:id="27"/>
        </w:r>
        <w:r>
          <w:rPr>
            <w:rFonts w:ascii="Arial" w:hAnsi="Arial"/>
            <w:color w:val="000000"/>
            <w:highlight w:val="white"/>
          </w:rPr>
          <w:commentReference w:id="28"/>
        </w:r>
      </w:ins>
      <w:r>
        <w:rPr>
          <w:rFonts w:ascii="Arial" w:hAnsi="Arial"/>
          <w:color w:val="000000"/>
          <w:highlight w:val="white"/>
        </w:rPr>
        <w:t xml:space="preserve"> </w:t>
      </w:r>
      <w:ins w:id="299" w:author="Unknown Author" w:date="2023-11-14T16:10:15Z">
        <w:r>
          <w:rPr>
            <w:rFonts w:ascii="Arial" w:hAnsi="Arial"/>
            <w:color w:val="000000"/>
            <w:highlight w:val="white"/>
          </w:rPr>
          <w:t>Our basis for this preference</w:t>
        </w:r>
      </w:ins>
      <w:ins w:id="300" w:author="Unknown Author" w:date="2023-11-14T16:12:26Z">
        <w:r>
          <w:rPr>
            <w:rFonts w:ascii="Arial" w:hAnsi="Arial"/>
            <w:color w:val="000000"/>
            <w:highlight w:val="white"/>
          </w:rPr>
          <w:t xml:space="preserve"> is subjective: it will allow the graph we construct to explore the potential for relationships between entities rather than just with the adminstrative centre. </w:t>
        </w:r>
      </w:ins>
      <w:r>
        <w:rPr>
          <w:rFonts w:ascii="Arial" w:hAnsi="Arial"/>
          <w:color w:val="000000"/>
          <w:highlight w:val="white"/>
        </w:rPr>
        <w:t>As with the Transfer List this pattern can also accommodate the use of transaction signs in its heading. </w:t>
      </w:r>
    </w:p>
    <w:p>
      <w:pPr>
        <w:pStyle w:val="TextBody"/>
        <w:spacing w:lineRule="auto" w:line="360"/>
        <w:rPr/>
      </w:pPr>
      <w:r>
        <w:rPr/>
        <mc:AlternateContent>
          <mc:Choice Requires="wps">
            <w:drawing>
              <wp:anchor behindDoc="0" distT="0" distB="0" distL="0" distR="0" simplePos="0" locked="0" layoutInCell="1" allowOverlap="1" relativeHeight="10">
                <wp:simplePos x="0" y="0"/>
                <wp:positionH relativeFrom="column">
                  <wp:posOffset>395605</wp:posOffset>
                </wp:positionH>
                <wp:positionV relativeFrom="paragraph">
                  <wp:posOffset>66040</wp:posOffset>
                </wp:positionV>
                <wp:extent cx="2091690" cy="3134360"/>
                <wp:effectExtent l="0" t="0" r="0" b="0"/>
                <wp:wrapSquare wrapText="largest"/>
                <wp:docPr id="49" name="Frame12"/>
                <a:graphic xmlns:a="http://schemas.openxmlformats.org/drawingml/2006/main">
                  <a:graphicData uri="http://schemas.microsoft.com/office/word/2010/wordprocessingShape">
                    <wps:wsp>
                      <wps:cNvSpPr/>
                      <wps:spPr>
                        <a:xfrm>
                          <a:off x="0" y="0"/>
                          <a:ext cx="2090880" cy="31338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091055" cy="2630805"/>
                                  <wp:effectExtent l="0" t="0" r="0" b="0"/>
                                  <wp:docPr id="5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descr=""/>
                                          <pic:cNvPicPr>
                                            <a:picLocks noChangeAspect="1" noChangeArrowheads="1"/>
                                          </pic:cNvPicPr>
                                        </pic:nvPicPr>
                                        <pic:blipFill>
                                          <a:blip r:embed="rId14"/>
                                          <a:stretch>
                                            <a:fillRect/>
                                          </a:stretch>
                                        </pic:blipFill>
                                        <pic:spPr bwMode="auto">
                                          <a:xfrm>
                                            <a:off x="0" y="0"/>
                                            <a:ext cx="2091055" cy="263080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13</w:t>
                            </w:r>
                            <w:r>
                              <w:rPr/>
                              <w:fldChar w:fldCharType="end"/>
                            </w:r>
                            <w:r>
                              <w:rPr/>
                              <w:t>: HT</w:t>
                            </w:r>
                            <w:ins w:id="301" w:author="Unknown Author" w:date="2023-11-13T19:23:43Z">
                              <w:r>
                                <w:rPr/>
                                <w:t xml:space="preserve"> </w:t>
                              </w:r>
                            </w:ins>
                            <w:r>
                              <w:rPr/>
                              <w:t>114a Photograph (GORILA 1975)</w:t>
                            </w:r>
                          </w:p>
                        </w:txbxContent>
                      </wps:txbx>
                      <wps:bodyPr lIns="0" rIns="0" tIns="0" bIns="0">
                        <a:noAutofit/>
                      </wps:bodyPr>
                    </wps:wsp>
                  </a:graphicData>
                </a:graphic>
              </wp:anchor>
            </w:drawing>
          </mc:Choice>
          <mc:Fallback>
            <w:pict>
              <v:rect id="shape_0" ID="Frame12" stroked="f" style="position:absolute;margin-left:31.15pt;margin-top:5.2pt;width:164.6pt;height:246.7pt">
                <w10:wrap type="square"/>
                <v:fill o:detectmouseclick="t" on="false"/>
                <v:stroke color="#3465a4" joinstyle="round" endcap="flat"/>
                <v:textbox>
                  <w:txbxContent>
                    <w:p>
                      <w:pPr>
                        <w:pStyle w:val="Figure"/>
                        <w:spacing w:before="120" w:after="120"/>
                        <w:rPr/>
                      </w:pPr>
                      <w:r>
                        <w:rPr/>
                        <w:drawing>
                          <wp:inline distT="0" distB="0" distL="0" distR="0">
                            <wp:extent cx="2091055" cy="2630805"/>
                            <wp:effectExtent l="0" t="0" r="0" b="0"/>
                            <wp:docPr id="5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2" descr=""/>
                                    <pic:cNvPicPr>
                                      <a:picLocks noChangeAspect="1" noChangeArrowheads="1"/>
                                    </pic:cNvPicPr>
                                  </pic:nvPicPr>
                                  <pic:blipFill>
                                    <a:blip r:embed="rId14"/>
                                    <a:stretch>
                                      <a:fillRect/>
                                    </a:stretch>
                                  </pic:blipFill>
                                  <pic:spPr bwMode="auto">
                                    <a:xfrm>
                                      <a:off x="0" y="0"/>
                                      <a:ext cx="2091055" cy="263080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13</w:t>
                      </w:r>
                      <w:r>
                        <w:rPr/>
                        <w:fldChar w:fldCharType="end"/>
                      </w:r>
                      <w:r>
                        <w:rPr/>
                        <w:t>: HT</w:t>
                      </w:r>
                      <w:ins w:id="302" w:author="Unknown Author" w:date="2023-11-13T19:23:43Z">
                        <w:r>
                          <w:rPr/>
                          <w:t xml:space="preserve"> </w:t>
                        </w:r>
                      </w:ins>
                      <w:r>
                        <w:rPr/>
                        <w:t>114a Photograph (GORILA 1975)</w:t>
                      </w:r>
                    </w:p>
                  </w:txbxContent>
                </v:textbox>
              </v:rect>
            </w:pict>
          </mc:Fallback>
        </mc:AlternateContent>
        <mc:AlternateContent>
          <mc:Choice Requires="wps">
            <w:drawing>
              <wp:anchor behindDoc="0" distT="0" distB="0" distL="0" distR="0" simplePos="0" locked="0" layoutInCell="1" allowOverlap="1" relativeHeight="11">
                <wp:simplePos x="0" y="0"/>
                <wp:positionH relativeFrom="column">
                  <wp:posOffset>3231515</wp:posOffset>
                </wp:positionH>
                <wp:positionV relativeFrom="paragraph">
                  <wp:posOffset>113665</wp:posOffset>
                </wp:positionV>
                <wp:extent cx="1717040" cy="3180715"/>
                <wp:effectExtent l="0" t="0" r="0" b="0"/>
                <wp:wrapSquare wrapText="largest"/>
                <wp:docPr id="53" name="Frame13"/>
                <a:graphic xmlns:a="http://schemas.openxmlformats.org/drawingml/2006/main">
                  <a:graphicData uri="http://schemas.microsoft.com/office/word/2010/wordprocessingShape">
                    <wps:wsp>
                      <wps:cNvSpPr/>
                      <wps:spPr>
                        <a:xfrm>
                          <a:off x="0" y="0"/>
                          <a:ext cx="1716480" cy="31802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1716405" cy="2501900"/>
                                  <wp:effectExtent l="0" t="0" r="0" b="0"/>
                                  <wp:docPr id="5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descr=""/>
                                          <pic:cNvPicPr>
                                            <a:picLocks noChangeAspect="1" noChangeArrowheads="1"/>
                                          </pic:cNvPicPr>
                                        </pic:nvPicPr>
                                        <pic:blipFill>
                                          <a:blip r:embed="rId15"/>
                                          <a:stretch>
                                            <a:fillRect/>
                                          </a:stretch>
                                        </pic:blipFill>
                                        <pic:spPr bwMode="auto">
                                          <a:xfrm>
                                            <a:off x="0" y="0"/>
                                            <a:ext cx="1716405" cy="25019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14</w:t>
                            </w:r>
                            <w:r>
                              <w:rPr/>
                              <w:fldChar w:fldCharType="end"/>
                            </w:r>
                            <w:r>
                              <w:rPr/>
                              <w:t>: HT</w:t>
                            </w:r>
                            <w:ins w:id="303" w:author="Unknown Author" w:date="2023-11-13T19:23:45Z">
                              <w:r>
                                <w:rPr/>
                                <w:t xml:space="preserve"> </w:t>
                              </w:r>
                            </w:ins>
                            <w:r>
                              <w:rPr/>
                              <w:t>114a Transcription (GORILA 1975)</w:t>
                            </w:r>
                          </w:p>
                        </w:txbxContent>
                      </wps:txbx>
                      <wps:bodyPr lIns="0" rIns="0" tIns="0" bIns="0">
                        <a:noAutofit/>
                      </wps:bodyPr>
                    </wps:wsp>
                  </a:graphicData>
                </a:graphic>
              </wp:anchor>
            </w:drawing>
          </mc:Choice>
          <mc:Fallback>
            <w:pict>
              <v:rect id="shape_0" ID="Frame13" stroked="f" style="position:absolute;margin-left:254.45pt;margin-top:8.95pt;width:135.1pt;height:250.35pt">
                <w10:wrap type="square"/>
                <v:fill o:detectmouseclick="t" on="false"/>
                <v:stroke color="#3465a4" joinstyle="round" endcap="flat"/>
                <v:textbox>
                  <w:txbxContent>
                    <w:p>
                      <w:pPr>
                        <w:pStyle w:val="Figure"/>
                        <w:spacing w:before="120" w:after="120"/>
                        <w:rPr/>
                      </w:pPr>
                      <w:r>
                        <w:rPr/>
                        <w:drawing>
                          <wp:inline distT="0" distB="0" distL="0" distR="0">
                            <wp:extent cx="1716405" cy="2501900"/>
                            <wp:effectExtent l="0" t="0" r="0" b="0"/>
                            <wp:docPr id="5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descr=""/>
                                    <pic:cNvPicPr>
                                      <a:picLocks noChangeAspect="1" noChangeArrowheads="1"/>
                                    </pic:cNvPicPr>
                                  </pic:nvPicPr>
                                  <pic:blipFill>
                                    <a:blip r:embed="rId15"/>
                                    <a:stretch>
                                      <a:fillRect/>
                                    </a:stretch>
                                  </pic:blipFill>
                                  <pic:spPr bwMode="auto">
                                    <a:xfrm>
                                      <a:off x="0" y="0"/>
                                      <a:ext cx="1716405" cy="250190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14</w:t>
                      </w:r>
                      <w:r>
                        <w:rPr/>
                        <w:fldChar w:fldCharType="end"/>
                      </w:r>
                      <w:r>
                        <w:rPr/>
                        <w:t>: HT</w:t>
                      </w:r>
                      <w:ins w:id="304" w:author="Unknown Author" w:date="2023-11-13T19:23:45Z">
                        <w:r>
                          <w:rPr/>
                          <w:t xml:space="preserve"> </w:t>
                        </w:r>
                      </w:ins>
                      <w:r>
                        <w:rPr/>
                        <w:t>114a Transcription (GORILA 1975)</w:t>
                      </w:r>
                    </w:p>
                  </w:txbxContent>
                </v:textbox>
              </v:rect>
            </w:pict>
          </mc:Fallback>
        </mc:AlternateContent>
      </w:r>
    </w:p>
    <w:p>
      <w:pPr>
        <w:pStyle w:val="TextBody"/>
        <w:spacing w:lineRule="auto" w:line="360" w:before="0" w:after="0"/>
        <w:rPr>
          <w:rFonts w:ascii="Arial" w:hAnsi="Arial"/>
          <w:color w:val="000000"/>
          <w:ins w:id="306" w:author="Unknown Author" w:date="2023-11-14T16:05:49Z"/>
          <w:highlight w:val="white"/>
        </w:rPr>
      </w:pPr>
      <w:ins w:id="305"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08" w:author="Unknown Author" w:date="2023-11-14T16:05:49Z"/>
          <w:highlight w:val="white"/>
        </w:rPr>
      </w:pPr>
      <w:ins w:id="307"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10" w:author="Unknown Author" w:date="2023-11-14T16:05:49Z"/>
          <w:highlight w:val="white"/>
        </w:rPr>
      </w:pPr>
      <w:ins w:id="309"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12" w:author="Unknown Author" w:date="2023-11-14T16:05:49Z"/>
          <w:highlight w:val="white"/>
        </w:rPr>
      </w:pPr>
      <w:ins w:id="311"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14" w:author="Unknown Author" w:date="2023-11-14T16:05:49Z"/>
          <w:highlight w:val="white"/>
        </w:rPr>
      </w:pPr>
      <w:ins w:id="313"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16" w:author="Unknown Author" w:date="2023-11-14T16:05:49Z"/>
          <w:highlight w:val="white"/>
        </w:rPr>
      </w:pPr>
      <w:ins w:id="315"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18" w:author="Unknown Author" w:date="2023-11-14T16:05:49Z"/>
          <w:highlight w:val="white"/>
        </w:rPr>
      </w:pPr>
      <w:ins w:id="317"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20" w:author="Unknown Author" w:date="2023-11-14T16:05:49Z"/>
          <w:highlight w:val="white"/>
        </w:rPr>
      </w:pPr>
      <w:ins w:id="319"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22" w:author="Unknown Author" w:date="2023-11-14T16:05:49Z"/>
          <w:highlight w:val="white"/>
        </w:rPr>
      </w:pPr>
      <w:ins w:id="321"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24" w:author="Unknown Author" w:date="2023-11-14T16:05:49Z"/>
          <w:highlight w:val="white"/>
        </w:rPr>
      </w:pPr>
      <w:ins w:id="323" w:author="Unknown Author" w:date="2023-11-14T16:05:49Z">
        <w:r>
          <w:rPr>
            <w:rFonts w:ascii="Arial" w:hAnsi="Arial"/>
            <w:color w:val="000000"/>
            <w:highlight w:val="white"/>
          </w:rPr>
        </w:r>
      </w:ins>
    </w:p>
    <w:p>
      <w:pPr>
        <w:pStyle w:val="TextBody"/>
        <w:spacing w:lineRule="auto" w:line="360" w:before="0" w:after="0"/>
        <w:rPr>
          <w:rFonts w:ascii="Arial" w:hAnsi="Arial"/>
          <w:color w:val="000000"/>
          <w:ins w:id="326" w:author="Unknown Author" w:date="2023-11-14T16:05:49Z"/>
          <w:highlight w:val="white"/>
        </w:rPr>
      </w:pPr>
      <w:ins w:id="325" w:author="Unknown Author" w:date="2023-11-14T16:05:49Z">
        <w:r>
          <w:rPr>
            <w:rFonts w:ascii="Arial" w:hAnsi="Arial"/>
            <w:color w:val="000000"/>
            <w:highlight w:val="white"/>
          </w:rPr>
        </w:r>
      </w:ins>
    </w:p>
    <w:p>
      <w:pPr>
        <w:pStyle w:val="TextBody"/>
        <w:spacing w:lineRule="auto" w:line="360" w:before="0" w:after="0"/>
        <w:rPr>
          <w:rFonts w:ascii="Arial" w:hAnsi="Arial"/>
          <w:color w:val="000000"/>
          <w:highlight w:val="white"/>
        </w:rPr>
      </w:pPr>
      <w:r>
        <w:rPr>
          <w:rFonts w:ascii="Arial" w:hAnsi="Arial"/>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1924"/>
        <w:gridCol w:w="1929"/>
        <w:gridCol w:w="1925"/>
        <w:gridCol w:w="1930"/>
        <w:gridCol w:w="2"/>
        <w:gridCol w:w="1928"/>
      </w:tblGrid>
      <w:tr>
        <w:trPr/>
        <w:tc>
          <w:tcPr>
            <w:tcW w:w="3853" w:type="dxa"/>
            <w:gridSpan w:val="2"/>
            <w:tcBorders>
              <w:top w:val="single" w:sz="2" w:space="0" w:color="000000"/>
              <w:left w:val="single" w:sz="2" w:space="0" w:color="000000"/>
              <w:bottom w:val="single" w:sz="2" w:space="0" w:color="000000"/>
            </w:tcBorders>
          </w:tcPr>
          <w:p>
            <w:pPr>
              <w:pStyle w:val="TextBody"/>
              <w:keepNext w:val="true"/>
              <w:spacing w:lineRule="auto" w:line="360" w:before="0" w:after="0"/>
              <w:rPr>
                <w:rFonts w:ascii="monospace" w:hAnsi="monospace"/>
                <w:b/>
                <w:b/>
                <w:bCs/>
              </w:rPr>
            </w:pPr>
            <w:r>
              <w:rPr>
                <w:rFonts w:ascii="monospace" w:hAnsi="monospace"/>
                <w:b/>
                <w:bCs/>
              </w:rPr>
              <w:t>Tablet Reading</w:t>
            </w:r>
          </w:p>
        </w:tc>
        <w:tc>
          <w:tcPr>
            <w:tcW w:w="1925" w:type="dxa"/>
            <w:tcBorders>
              <w:top w:val="single" w:sz="2" w:space="0" w:color="000000"/>
              <w:left w:val="single" w:sz="2" w:space="0" w:color="000000"/>
              <w:bottom w:val="single" w:sz="2" w:space="0" w:color="000000"/>
            </w:tcBorders>
          </w:tcPr>
          <w:p>
            <w:pPr>
              <w:pStyle w:val="TextBody"/>
              <w:spacing w:lineRule="auto" w:line="360" w:before="0" w:after="0"/>
              <w:rPr>
                <w:rFonts w:ascii="monospace" w:hAnsi="monospace"/>
                <w:b/>
                <w:b/>
                <w:bCs/>
              </w:rPr>
            </w:pPr>
            <w:r>
              <w:rPr>
                <w:rFonts w:ascii="monospace" w:hAnsi="monospace"/>
                <w:b/>
                <w:bCs/>
              </w:rPr>
              <w:t>Pattern Level 1</w:t>
            </w:r>
          </w:p>
        </w:tc>
        <w:tc>
          <w:tcPr>
            <w:tcW w:w="1930" w:type="dxa"/>
            <w:tcBorders>
              <w:top w:val="single" w:sz="2" w:space="0" w:color="000000"/>
              <w:left w:val="single" w:sz="2" w:space="0" w:color="000000"/>
              <w:bottom w:val="single" w:sz="2" w:space="0" w:color="000000"/>
            </w:tcBorders>
          </w:tcPr>
          <w:p>
            <w:pPr>
              <w:pStyle w:val="TextBody"/>
              <w:spacing w:lineRule="auto" w:line="360" w:before="0" w:after="0"/>
              <w:rPr>
                <w:rFonts w:ascii="monospace" w:hAnsi="monospace"/>
                <w:b/>
                <w:b/>
                <w:bCs/>
              </w:rPr>
            </w:pPr>
            <w:r>
              <w:rPr>
                <w:rFonts w:ascii="monospace" w:hAnsi="monospace"/>
                <w:b/>
                <w:bCs/>
              </w:rPr>
              <w:t>Pattern Level 2</w:t>
            </w:r>
          </w:p>
        </w:tc>
        <w:tc>
          <w:tcPr>
            <w:tcW w:w="193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b/>
                <w:b/>
                <w:bCs/>
              </w:rPr>
            </w:pPr>
            <w:r>
              <w:rPr>
                <w:rFonts w:ascii="monospace" w:hAnsi="monospace"/>
                <w:b/>
                <w:bCs/>
              </w:rPr>
              <w:t>Pattern Level 3</w:t>
            </w:r>
          </w:p>
        </w:tc>
      </w:tr>
      <w:tr>
        <w:trPr/>
        <w:tc>
          <w:tcPr>
            <w:tcW w:w="1924"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 xml:space="preserve">KI-RI-TA₂ </w:t>
            </w:r>
          </w:p>
        </w:tc>
        <w:tc>
          <w:tcPr>
            <w:tcW w:w="1929"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5"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w:t>
            </w:r>
          </w:p>
        </w:tc>
        <w:tc>
          <w:tcPr>
            <w:tcW w:w="1932" w:type="dxa"/>
            <w:gridSpan w:val="2"/>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w:t>
            </w:r>
          </w:p>
        </w:tc>
        <w:tc>
          <w:tcPr>
            <w:tcW w:w="1928"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t>Multiple-Commodity Inter-Entity Transfer List</w:t>
            </w:r>
          </w:p>
        </w:tc>
      </w:tr>
      <w:tr>
        <w:trPr/>
        <w:tc>
          <w:tcPr>
            <w:tcW w:w="1924"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 xml:space="preserve">SA-RA₂ </w:t>
            </w:r>
          </w:p>
        </w:tc>
        <w:tc>
          <w:tcPr>
            <w:tcW w:w="1929"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5"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w:t>
            </w:r>
          </w:p>
        </w:tc>
        <w:tc>
          <w:tcPr>
            <w:tcW w:w="1932" w:type="dxa"/>
            <w:gridSpan w:val="2"/>
            <w:vMerge w:val="restart"/>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Transfer List</w:t>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4"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GRA</w:t>
            </w:r>
          </w:p>
        </w:tc>
        <w:tc>
          <w:tcPr>
            <w:tcW w:w="1929"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10</w:t>
            </w:r>
          </w:p>
        </w:tc>
        <w:tc>
          <w:tcPr>
            <w:tcW w:w="1925" w:type="dxa"/>
            <w:vMerge w:val="restart"/>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Commodity List</w:t>
            </w:r>
          </w:p>
        </w:tc>
        <w:tc>
          <w:tcPr>
            <w:tcW w:w="1932"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4"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 xml:space="preserve">OLE </w:t>
            </w:r>
          </w:p>
        </w:tc>
        <w:tc>
          <w:tcPr>
            <w:tcW w:w="1929"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7</w:t>
            </w:r>
          </w:p>
        </w:tc>
        <w:tc>
          <w:tcPr>
            <w:tcW w:w="1925" w:type="dxa"/>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32"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4"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NI</w:t>
            </w:r>
          </w:p>
        </w:tc>
        <w:tc>
          <w:tcPr>
            <w:tcW w:w="1929"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1</w:t>
            </w:r>
          </w:p>
        </w:tc>
        <w:tc>
          <w:tcPr>
            <w:tcW w:w="1925" w:type="dxa"/>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32"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4"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 xml:space="preserve">VIN </w:t>
            </w:r>
          </w:p>
        </w:tc>
        <w:tc>
          <w:tcPr>
            <w:tcW w:w="1929"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1</w:t>
            </w:r>
          </w:p>
        </w:tc>
        <w:tc>
          <w:tcPr>
            <w:tcW w:w="1925" w:type="dxa"/>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32"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4"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*23M</w:t>
            </w:r>
          </w:p>
        </w:tc>
        <w:tc>
          <w:tcPr>
            <w:tcW w:w="1929"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3</w:t>
            </w:r>
          </w:p>
        </w:tc>
        <w:tc>
          <w:tcPr>
            <w:tcW w:w="1925" w:type="dxa"/>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32"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bl>
    <w:p>
      <w:pPr>
        <w:pStyle w:val="Table"/>
        <w:spacing w:lineRule="auto" w:line="360"/>
        <w:rPr/>
      </w:pPr>
      <w:r>
        <w:rPr/>
        <w:t xml:space="preserve">Table </w:t>
      </w:r>
      <w:r>
        <w:rPr/>
        <w:fldChar w:fldCharType="begin"/>
      </w:r>
      <w:r>
        <w:rPr/>
        <w:instrText> SEQ Table \* ARABIC </w:instrText>
      </w:r>
      <w:r>
        <w:rPr/>
        <w:fldChar w:fldCharType="separate"/>
      </w:r>
      <w:r>
        <w:rPr/>
        <w:t>6</w:t>
      </w:r>
      <w:r>
        <w:rPr/>
        <w:fldChar w:fldCharType="end"/>
      </w:r>
      <w:r>
        <w:rPr/>
        <w:t>: HT</w:t>
      </w:r>
      <w:ins w:id="327" w:author="Unknown Author" w:date="2023-11-13T19:23:48Z">
        <w:r>
          <w:rPr/>
          <w:t xml:space="preserve"> </w:t>
        </w:r>
      </w:ins>
      <w:r>
        <w:rPr/>
        <w:t>114a – a transfer list of multiple commodities between KI-RI-TA2 and SA-RA2.</w:t>
      </w:r>
    </w:p>
    <w:p>
      <w:pPr>
        <w:pStyle w:val="TextBody"/>
        <w:spacing w:lineRule="auto" w:line="360" w:before="0" w:after="0"/>
        <w:rPr>
          <w:rFonts w:ascii="Arial" w:hAnsi="Arial"/>
          <w:i/>
          <w:i/>
          <w:color w:val="000000"/>
          <w:highlight w:val="white"/>
        </w:rPr>
      </w:pPr>
      <w:r>
        <w:rPr>
          <w:rFonts w:ascii="Arial" w:hAnsi="Arial"/>
          <w:i/>
          <w:color w:val="000000"/>
          <w:highlight w:val="white"/>
        </w:rPr>
      </w:r>
    </w:p>
    <w:p>
      <w:pPr>
        <w:pStyle w:val="PreformattedText"/>
        <w:spacing w:lineRule="auto" w:line="360"/>
        <w:rPr>
          <w:rFonts w:ascii="Arial" w:hAnsi="Arial"/>
          <w:i/>
          <w:i/>
          <w:sz w:val="24"/>
          <w:szCs w:val="24"/>
          <w:highlight w:val="white"/>
        </w:rPr>
      </w:pPr>
      <w:r>
        <w:rPr>
          <w:rFonts w:ascii="Arial" w:hAnsi="Arial"/>
          <w:i/>
          <w:sz w:val="24"/>
          <w:szCs w:val="24"/>
          <w:highlight w:val="white"/>
        </w:rPr>
      </w:r>
    </w:p>
    <w:p>
      <w:pPr>
        <w:pStyle w:val="PreformattedText"/>
        <w:spacing w:lineRule="auto" w:line="360"/>
        <w:rPr>
          <w:i w:val="false"/>
          <w:i w:val="false"/>
          <w:iCs w:val="false"/>
        </w:rPr>
      </w:pPr>
      <w:r>
        <w:rPr>
          <w:rFonts w:ascii="Arial" w:hAnsi="Arial"/>
          <w:i w:val="false"/>
          <w:iCs w:val="false"/>
          <w:color w:val="000000"/>
          <w:sz w:val="24"/>
          <w:szCs w:val="24"/>
          <w:highlight w:val="white"/>
          <w:rPrChange w:id="0" w:author="Unknown Author" w:date="2023-11-13T18:49:04Z"/>
        </w:rPr>
        <w:t xml:space="preserve">The tablets we classify in this group are: </w:t>
      </w:r>
      <w:r>
        <w:rPr>
          <w:rFonts w:ascii="Arial" w:hAnsi="Arial"/>
          <w:i w:val="false"/>
          <w:iCs w:val="false"/>
          <w:color w:val="000000"/>
          <w:sz w:val="24"/>
          <w:szCs w:val="24"/>
          <w:rPrChange w:id="0" w:author="Unknown Author" w:date="2023-11-13T18:49:04Z"/>
        </w:rPr>
        <w:t>HT</w:t>
      </w:r>
      <w:ins w:id="330" w:author="Unknown Author" w:date="2023-11-13T18:44:33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114a, HT</w:t>
      </w:r>
      <w:ins w:id="332" w:author="Unknown Author" w:date="2023-11-13T18:44:34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116a, HT</w:t>
      </w:r>
      <w:ins w:id="334" w:author="Unknown Author" w:date="2023-11-13T18:44:36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11b, HT</w:t>
      </w:r>
      <w:ins w:id="336" w:author="Unknown Author" w:date="2023-11-13T18:44:38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120, HT</w:t>
      </w:r>
      <w:ins w:id="338" w:author="Unknown Author" w:date="2023-11-13T18:49:47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125b, HT</w:t>
      </w:r>
      <w:ins w:id="340" w:author="Unknown Author" w:date="2023-11-13T18:49:49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128a, HT</w:t>
      </w:r>
      <w:ins w:id="342" w:author="Unknown Author" w:date="2023-11-13T18:49:51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16, HT</w:t>
      </w:r>
      <w:ins w:id="344" w:author="Unknown Author" w:date="2023-11-13T18:49:52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20, HT</w:t>
      </w:r>
      <w:ins w:id="346" w:author="Unknown Author" w:date="2023-11-13T18:49:53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28a, HT</w:t>
      </w:r>
      <w:ins w:id="348" w:author="Unknown Author" w:date="2023-11-13T18:49:54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28b, HT</w:t>
      </w:r>
      <w:ins w:id="350" w:author="Unknown Author" w:date="2023-11-13T18:49:56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31, HT</w:t>
      </w:r>
      <w:ins w:id="352" w:author="Unknown Author" w:date="2023-11-13T18:49:57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33, HT</w:t>
      </w:r>
      <w:ins w:id="354" w:author="Unknown Author" w:date="2023-11-13T18:49:58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34, HT</w:t>
      </w:r>
      <w:ins w:id="356" w:author="Unknown Author" w:date="2023-11-13T18:49:59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35, HT</w:t>
      </w:r>
      <w:ins w:id="358" w:author="Unknown Author" w:date="2023-11-13T18:50:01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43, HT</w:t>
      </w:r>
      <w:ins w:id="360" w:author="Unknown Author" w:date="2023-11-13T18:50:02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90, HT</w:t>
      </w:r>
      <w:ins w:id="362" w:author="Unknown Author" w:date="2023-11-13T18:50:03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91, HT</w:t>
      </w:r>
      <w:ins w:id="364" w:author="Unknown Author" w:date="2023-11-13T18:50:05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96b, HT</w:t>
      </w:r>
      <w:ins w:id="366" w:author="Unknown Author" w:date="2023-11-13T18:50:06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99a, KH</w:t>
      </w:r>
      <w:ins w:id="368" w:author="Unknown Author" w:date="2023-11-13T18:50:07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7a, PE</w:t>
      </w:r>
      <w:ins w:id="370" w:author="Unknown Author" w:date="2023-11-13T18:50:09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 ZA</w:t>
      </w:r>
      <w:ins w:id="372" w:author="Unknown Author" w:date="2023-11-13T18:50:10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11a, ZA</w:t>
      </w:r>
      <w:ins w:id="374" w:author="Unknown Author" w:date="2023-11-13T18:50:11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11b</w:t>
      </w:r>
      <w:r>
        <w:rPr>
          <w:rFonts w:ascii="Arial" w:hAnsi="Arial"/>
          <w:bCs/>
          <w:i w:val="false"/>
          <w:iCs w:val="false"/>
          <w:color w:val="000000"/>
          <w:sz w:val="24"/>
          <w:szCs w:val="24"/>
          <w:highlight w:val="white"/>
          <w:rPrChange w:id="0" w:author="Unknown Author" w:date="2023-11-13T18:49:04Z"/>
        </w:rPr>
        <w:t>.</w:t>
      </w:r>
    </w:p>
    <w:p>
      <w:pPr>
        <w:pStyle w:val="TextBody"/>
        <w:spacing w:lineRule="auto" w:line="360" w:before="0" w:after="0"/>
        <w:rPr>
          <w:rFonts w:ascii="Arial" w:hAnsi="Arial"/>
          <w:i w:val="false"/>
          <w:i w:val="false"/>
          <w:iCs w:val="false"/>
          <w:color w:val="000000"/>
          <w:highlight w:val="white"/>
        </w:rPr>
      </w:pPr>
      <w:r>
        <w:rPr>
          <w:rFonts w:ascii="Arial" w:hAnsi="Arial"/>
          <w:i w:val="false"/>
          <w:iCs w:val="false"/>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mc:AlternateContent>
          <mc:Choice Requires="wps">
            <w:drawing>
              <wp:anchor behindDoc="0" distT="0" distB="0" distL="0" distR="0" simplePos="0" locked="0" layoutInCell="1" allowOverlap="1" relativeHeight="4" wp14:anchorId="42CF84A1">
                <wp:simplePos x="0" y="0"/>
                <wp:positionH relativeFrom="column">
                  <wp:align>center</wp:align>
                </wp:positionH>
                <wp:positionV relativeFrom="paragraph">
                  <wp:posOffset>635</wp:posOffset>
                </wp:positionV>
                <wp:extent cx="6533515" cy="4744720"/>
                <wp:effectExtent l="0" t="0" r="0" b="0"/>
                <wp:wrapSquare wrapText="bothSides"/>
                <wp:docPr id="57" name="Frame5"/>
                <a:graphic xmlns:a="http://schemas.openxmlformats.org/drawingml/2006/main">
                  <a:graphicData uri="http://schemas.microsoft.com/office/word/2010/wordprocessingShape">
                    <wps:wsp>
                      <wps:cNvSpPr/>
                      <wps:spPr>
                        <a:xfrm>
                          <a:off x="0" y="0"/>
                          <a:ext cx="6532920" cy="474408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4067175" cy="408241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6"/>
                                          <a:stretch>
                                            <a:fillRect/>
                                          </a:stretch>
                                        </pic:blipFill>
                                        <pic:spPr bwMode="auto">
                                          <a:xfrm>
                                            <a:off x="0" y="0"/>
                                            <a:ext cx="4067175" cy="4082415"/>
                                          </a:xfrm>
                                          <a:prstGeom prst="rect">
                                            <a:avLst/>
                                          </a:prstGeom>
                                        </pic:spPr>
                                      </pic:pic>
                                    </a:graphicData>
                                  </a:graphic>
                                </wp:inline>
                              </w:drawing>
                            </w:r>
                          </w:p>
                          <w:p>
                            <w:pPr>
                              <w:pStyle w:val="Figure"/>
                              <w:spacing w:before="120" w:after="120"/>
                              <w:rPr>
                                <w:color w:val="000000"/>
                                <w:lang w:val="fr-FR"/>
                              </w:rPr>
                            </w:pPr>
                            <w:r>
                              <w:rPr>
                                <w:color w:val="000000"/>
                                <w:lang w:val="fr-FR"/>
                              </w:rPr>
                              <w:t xml:space="preserve">Figure </w:t>
                            </w:r>
                            <w:r>
                              <w:rPr>
                                <w:color w:val="000000"/>
                              </w:rPr>
                              <w:fldChar w:fldCharType="begin"/>
                            </w:r>
                            <w:r>
                              <w:rPr>
                                <w:color w:val="000000"/>
                              </w:rPr>
                              <w:instrText> SEQ Figure \* ARABIC </w:instrText>
                            </w:r>
                            <w:r>
                              <w:rPr>
                                <w:color w:val="000000"/>
                              </w:rPr>
                              <w:fldChar w:fldCharType="separate"/>
                            </w:r>
                            <w:r>
                              <w:rPr>
                                <w:color w:val="000000"/>
                              </w:rPr>
                              <w:t>15</w:t>
                            </w:r>
                            <w:r>
                              <w:rPr>
                                <w:color w:val="000000"/>
                              </w:rPr>
                              <w:fldChar w:fldCharType="end"/>
                            </w:r>
                            <w:r>
                              <w:rPr>
                                <w:color w:val="000000"/>
                                <w:lang w:val="fr-FR"/>
                              </w:rPr>
                              <w:t>: https://lineara.xyz/network/?search=["Multiple-Commodity%20Inter-Entity%20Transfer%20List"]</w:t>
                            </w:r>
                          </w:p>
                        </w:txbxContent>
                      </wps:txbx>
                      <wps:bodyPr lIns="0" rIns="0" tIns="0" bIns="0">
                        <a:noAutofit/>
                      </wps:bodyPr>
                    </wps:wsp>
                  </a:graphicData>
                </a:graphic>
              </wp:anchor>
            </w:drawing>
          </mc:Choice>
          <mc:Fallback>
            <w:pict>
              <v:rect id="shape_0" ID="Frame5" stroked="f" style="position:absolute;margin-left:-16.25pt;margin-top:0.05pt;width:514.35pt;height:373.5pt;mso-position-horizontal:center" wp14:anchorId="42CF84A1">
                <w10:wrap type="square"/>
                <v:fill o:detectmouseclick="t" on="false"/>
                <v:stroke color="#3465a4" joinstyle="round" endcap="flat"/>
                <v:textbox>
                  <w:txbxContent>
                    <w:p>
                      <w:pPr>
                        <w:pStyle w:val="Figure"/>
                        <w:spacing w:before="120" w:after="120"/>
                        <w:rPr>
                          <w:color w:val="000000"/>
                        </w:rPr>
                      </w:pPr>
                      <w:r>
                        <w:rPr/>
                        <w:drawing>
                          <wp:inline distT="0" distB="0" distL="0" distR="0">
                            <wp:extent cx="4067175" cy="4082415"/>
                            <wp:effectExtent l="0" t="0" r="0" b="0"/>
                            <wp:docPr id="6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pic:cNvPicPr>
                                      <a:picLocks noChangeAspect="1" noChangeArrowheads="1"/>
                                    </pic:cNvPicPr>
                                  </pic:nvPicPr>
                                  <pic:blipFill>
                                    <a:blip r:embed="rId16"/>
                                    <a:stretch>
                                      <a:fillRect/>
                                    </a:stretch>
                                  </pic:blipFill>
                                  <pic:spPr bwMode="auto">
                                    <a:xfrm>
                                      <a:off x="0" y="0"/>
                                      <a:ext cx="4067175" cy="4082415"/>
                                    </a:xfrm>
                                    <a:prstGeom prst="rect">
                                      <a:avLst/>
                                    </a:prstGeom>
                                  </pic:spPr>
                                </pic:pic>
                              </a:graphicData>
                            </a:graphic>
                          </wp:inline>
                        </w:drawing>
                      </w:r>
                    </w:p>
                    <w:p>
                      <w:pPr>
                        <w:pStyle w:val="Figure"/>
                        <w:spacing w:before="120" w:after="120"/>
                        <w:rPr>
                          <w:color w:val="000000"/>
                          <w:lang w:val="fr-FR"/>
                        </w:rPr>
                      </w:pPr>
                      <w:r>
                        <w:rPr>
                          <w:color w:val="000000"/>
                          <w:lang w:val="fr-FR"/>
                        </w:rPr>
                        <w:t xml:space="preserve">Figure </w:t>
                      </w:r>
                      <w:r>
                        <w:rPr>
                          <w:color w:val="000000"/>
                        </w:rPr>
                        <w:fldChar w:fldCharType="begin"/>
                      </w:r>
                      <w:r>
                        <w:rPr>
                          <w:color w:val="000000"/>
                        </w:rPr>
                        <w:instrText> SEQ Figure \* ARABIC </w:instrText>
                      </w:r>
                      <w:r>
                        <w:rPr>
                          <w:color w:val="000000"/>
                        </w:rPr>
                        <w:fldChar w:fldCharType="separate"/>
                      </w:r>
                      <w:r>
                        <w:rPr>
                          <w:color w:val="000000"/>
                        </w:rPr>
                        <w:t>15</w:t>
                      </w:r>
                      <w:r>
                        <w:rPr>
                          <w:color w:val="000000"/>
                        </w:rPr>
                        <w:fldChar w:fldCharType="end"/>
                      </w:r>
                      <w:r>
                        <w:rPr>
                          <w:color w:val="000000"/>
                          <w:lang w:val="fr-FR"/>
                        </w:rPr>
                        <w:t>: https://lineara.xyz/network/?search=["Multiple-Commodity%20Inter-Entity%20Transfer%20List"]</w:t>
                      </w:r>
                    </w:p>
                  </w:txbxContent>
                </v:textbox>
              </v:rect>
            </w:pict>
          </mc:Fallback>
        </mc:AlternateConten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b/>
          <w:b/>
          <w:bCs/>
        </w:rPr>
      </w:pPr>
      <w:r>
        <w:rPr>
          <w:rFonts w:ascii="Arial" w:hAnsi="Arial"/>
          <w:b/>
          <w:bCs/>
          <w:i/>
          <w:color w:val="000000"/>
          <w:highlight w:val="white"/>
        </w:rPr>
        <w:t>Single-Commodity Inter-Entity Transfer List</w:t>
      </w:r>
    </w:p>
    <w:p>
      <w:pPr>
        <w:pStyle w:val="TextBody"/>
        <w:spacing w:lineRule="auto" w:line="360" w:before="0" w:after="0"/>
        <w:rPr>
          <w:rFonts w:ascii="Arial" w:hAnsi="Arial"/>
          <w:color w:val="000000"/>
        </w:rPr>
      </w:pPr>
      <w:r>
        <w:rPr>
          <w:rFonts w:ascii="Arial" w:hAnsi="Arial"/>
          <w:color w:val="000000"/>
          <w:highlight w:val="white"/>
        </w:rPr>
        <w:t>This is a syntactical pattern built on the ‘Entity List’ pattern rather than the ‘Commodity List’. It displays the same basic combinatorial pattern as the ‘Transfer List’ of a named entity, but with an ‘Entity List’ instead of a ‘Commodity List’. As with the other structures we have so far encountered it accommodates the use of a transaction sign in the headwords. For the purposes of our network map we propose that this type of list is recording a movement of some sort between the entity named in the head words and the entities named in the list. In a common form of the pattern there is no indication of the commodity that is being transferred between the entities.</w:t>
      </w:r>
    </w:p>
    <w:p>
      <w:pPr>
        <w:pStyle w:val="TextBody"/>
        <w:spacing w:lineRule="auto" w:line="360"/>
        <w:rPr/>
      </w:pPr>
      <w:r>
        <w:rPr/>
      </w:r>
    </w:p>
    <w:p>
      <w:pPr>
        <w:pStyle w:val="TextBody"/>
        <w:spacing w:lineRule="auto" w:line="360" w:before="0" w:after="0"/>
        <w:rPr>
          <w:rFonts w:ascii="Arial" w:hAnsi="Arial"/>
          <w:color w:val="000000"/>
          <w:ins w:id="378" w:author="Unknown Author" w:date="2023-11-13T19:25:11Z"/>
          <w:highlight w:val="white"/>
        </w:rPr>
      </w:pPr>
      <w:ins w:id="377"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80" w:author="Unknown Author" w:date="2023-11-13T19:25:11Z"/>
          <w:highlight w:val="white"/>
        </w:rPr>
      </w:pPr>
      <w:ins w:id="379"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82" w:author="Unknown Author" w:date="2023-11-13T19:25:11Z"/>
          <w:highlight w:val="white"/>
        </w:rPr>
      </w:pPr>
      <w:ins w:id="381"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84" w:author="Unknown Author" w:date="2023-11-13T19:25:11Z"/>
          <w:highlight w:val="white"/>
        </w:rPr>
      </w:pPr>
      <w:ins w:id="383"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86" w:author="Unknown Author" w:date="2023-11-13T19:25:11Z"/>
          <w:highlight w:val="white"/>
        </w:rPr>
      </w:pPr>
      <w:ins w:id="385"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87" w:author="Unknown Author" w:date="2023-11-13T19:25:11Z"/>
          <w:highlight w:val="white"/>
        </w:rPr>
      </w:pPr>
      <w:r>
        <w:rPr>
          <w:rFonts w:ascii="Arial" w:hAnsi="Arial"/>
          <w:color w:val="000000"/>
          <w:highlight w:val="white"/>
        </w:rPr>
        <mc:AlternateContent>
          <mc:Choice Requires="wps">
            <w:drawing>
              <wp:anchor behindDoc="0" distT="0" distB="0" distL="0" distR="0" simplePos="0" locked="0" layoutInCell="1" allowOverlap="1" relativeHeight="22">
                <wp:simplePos x="0" y="0"/>
                <wp:positionH relativeFrom="column">
                  <wp:posOffset>579120</wp:posOffset>
                </wp:positionH>
                <wp:positionV relativeFrom="paragraph">
                  <wp:posOffset>-47625</wp:posOffset>
                </wp:positionV>
                <wp:extent cx="2010410" cy="2749550"/>
                <wp:effectExtent l="0" t="0" r="0" b="0"/>
                <wp:wrapSquare wrapText="largest"/>
                <wp:docPr id="61" name="Frame24"/>
                <a:graphic xmlns:a="http://schemas.openxmlformats.org/drawingml/2006/main">
                  <a:graphicData uri="http://schemas.microsoft.com/office/word/2010/wordprocessingShape">
                    <wps:wsp>
                      <wps:cNvSpPr/>
                      <wps:spPr>
                        <a:xfrm>
                          <a:off x="0" y="0"/>
                          <a:ext cx="2009880" cy="27489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009775" cy="2245995"/>
                                  <wp:effectExtent l="0" t="0" r="0" b="0"/>
                                  <wp:docPr id="6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4" descr=""/>
                                          <pic:cNvPicPr>
                                            <a:picLocks noChangeAspect="1" noChangeArrowheads="1"/>
                                          </pic:cNvPicPr>
                                        </pic:nvPicPr>
                                        <pic:blipFill>
                                          <a:blip r:embed="rId17"/>
                                          <a:stretch>
                                            <a:fillRect/>
                                          </a:stretch>
                                        </pic:blipFill>
                                        <pic:spPr bwMode="auto">
                                          <a:xfrm>
                                            <a:off x="0" y="0"/>
                                            <a:ext cx="2009775" cy="22459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16</w:t>
                            </w:r>
                            <w:r>
                              <w:rPr/>
                              <w:fldChar w:fldCharType="end"/>
                            </w:r>
                            <w:r>
                              <w:rPr/>
                              <w:t>: HT 1 Photograph (GORILA 1975)</w:t>
                            </w:r>
                          </w:p>
                        </w:txbxContent>
                      </wps:txbx>
                      <wps:bodyPr lIns="0" rIns="0" tIns="0" bIns="0">
                        <a:noAutofit/>
                      </wps:bodyPr>
                    </wps:wsp>
                  </a:graphicData>
                </a:graphic>
              </wp:anchor>
            </w:drawing>
          </mc:Choice>
          <mc:Fallback>
            <w:pict>
              <v:rect id="shape_0" ID="Frame24" stroked="f" style="position:absolute;margin-left:45.6pt;margin-top:-3.75pt;width:158.2pt;height:216.4pt">
                <w10:wrap type="square"/>
                <v:fill o:detectmouseclick="t" on="false"/>
                <v:stroke color="#3465a4" joinstyle="round" endcap="flat"/>
                <v:textbox>
                  <w:txbxContent>
                    <w:p>
                      <w:pPr>
                        <w:pStyle w:val="Figure"/>
                        <w:spacing w:before="120" w:after="120"/>
                        <w:rPr/>
                      </w:pPr>
                      <w:r>
                        <w:rPr/>
                        <w:drawing>
                          <wp:inline distT="0" distB="0" distL="0" distR="0">
                            <wp:extent cx="2009775" cy="2245995"/>
                            <wp:effectExtent l="0" t="0" r="0" b="0"/>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17"/>
                                    <a:stretch>
                                      <a:fillRect/>
                                    </a:stretch>
                                  </pic:blipFill>
                                  <pic:spPr bwMode="auto">
                                    <a:xfrm>
                                      <a:off x="0" y="0"/>
                                      <a:ext cx="2009775" cy="224599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16</w:t>
                      </w:r>
                      <w:r>
                        <w:rPr/>
                        <w:fldChar w:fldCharType="end"/>
                      </w:r>
                      <w:r>
                        <w:rPr/>
                        <w:t>: HT 1 Photograph (GORILA 1975)</w:t>
                      </w:r>
                    </w:p>
                  </w:txbxContent>
                </v:textbox>
              </v:rect>
            </w:pict>
          </mc:Fallback>
        </mc:AlternateContent>
        <mc:AlternateContent>
          <mc:Choice Requires="wps">
            <w:drawing>
              <wp:anchor behindDoc="0" distT="0" distB="0" distL="0" distR="0" simplePos="0" locked="0" layoutInCell="1" allowOverlap="1" relativeHeight="23">
                <wp:simplePos x="0" y="0"/>
                <wp:positionH relativeFrom="column">
                  <wp:posOffset>2973705</wp:posOffset>
                </wp:positionH>
                <wp:positionV relativeFrom="paragraph">
                  <wp:posOffset>635</wp:posOffset>
                </wp:positionV>
                <wp:extent cx="2147570" cy="2729865"/>
                <wp:effectExtent l="0" t="0" r="0" b="0"/>
                <wp:wrapSquare wrapText="largest"/>
                <wp:docPr id="65" name="Frame25"/>
                <a:graphic xmlns:a="http://schemas.openxmlformats.org/drawingml/2006/main">
                  <a:graphicData uri="http://schemas.microsoft.com/office/word/2010/wordprocessingShape">
                    <wps:wsp>
                      <wps:cNvSpPr/>
                      <wps:spPr>
                        <a:xfrm>
                          <a:off x="0" y="0"/>
                          <a:ext cx="2147040" cy="272916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146935" cy="2226310"/>
                                  <wp:effectExtent l="0" t="0" r="0" b="0"/>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18"/>
                                          <a:stretch>
                                            <a:fillRect/>
                                          </a:stretch>
                                        </pic:blipFill>
                                        <pic:spPr bwMode="auto">
                                          <a:xfrm>
                                            <a:off x="0" y="0"/>
                                            <a:ext cx="2146935" cy="222631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17</w:t>
                            </w:r>
                            <w:r>
                              <w:rPr/>
                              <w:fldChar w:fldCharType="end"/>
                            </w:r>
                            <w:r>
                              <w:rPr/>
                              <w:t>: HT 1 Transcription (GORILA 1975)</w:t>
                            </w:r>
                          </w:p>
                        </w:txbxContent>
                      </wps:txbx>
                      <wps:bodyPr lIns="0" rIns="0" tIns="0" bIns="0">
                        <a:noAutofit/>
                      </wps:bodyPr>
                    </wps:wsp>
                  </a:graphicData>
                </a:graphic>
              </wp:anchor>
            </w:drawing>
          </mc:Choice>
          <mc:Fallback>
            <w:pict>
              <v:rect id="shape_0" ID="Frame25" stroked="f" style="position:absolute;margin-left:234.15pt;margin-top:0.05pt;width:169pt;height:214.85pt">
                <w10:wrap type="square"/>
                <v:fill o:detectmouseclick="t" on="false"/>
                <v:stroke color="#3465a4" joinstyle="round" endcap="flat"/>
                <v:textbox>
                  <w:txbxContent>
                    <w:p>
                      <w:pPr>
                        <w:pStyle w:val="Figure"/>
                        <w:spacing w:before="120" w:after="120"/>
                        <w:rPr/>
                      </w:pPr>
                      <w:r>
                        <w:rPr/>
                        <w:drawing>
                          <wp:inline distT="0" distB="0" distL="0" distR="0">
                            <wp:extent cx="2146935" cy="2226310"/>
                            <wp:effectExtent l="0" t="0" r="0" b="0"/>
                            <wp:docPr id="6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5" descr=""/>
                                    <pic:cNvPicPr>
                                      <a:picLocks noChangeAspect="1" noChangeArrowheads="1"/>
                                    </pic:cNvPicPr>
                                  </pic:nvPicPr>
                                  <pic:blipFill>
                                    <a:blip r:embed="rId18"/>
                                    <a:stretch>
                                      <a:fillRect/>
                                    </a:stretch>
                                  </pic:blipFill>
                                  <pic:spPr bwMode="auto">
                                    <a:xfrm>
                                      <a:off x="0" y="0"/>
                                      <a:ext cx="2146935" cy="222631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17</w:t>
                      </w:r>
                      <w:r>
                        <w:rPr/>
                        <w:fldChar w:fldCharType="end"/>
                      </w:r>
                      <w:r>
                        <w:rPr/>
                        <w:t>: HT 1 Transcription (GORILA 1975)</w:t>
                      </w:r>
                    </w:p>
                  </w:txbxContent>
                </v:textbox>
              </v:rect>
            </w:pict>
          </mc:Fallback>
        </mc:AlternateContent>
      </w:r>
    </w:p>
    <w:p>
      <w:pPr>
        <w:pStyle w:val="TextBody"/>
        <w:spacing w:lineRule="auto" w:line="360" w:before="0" w:after="0"/>
        <w:rPr>
          <w:rFonts w:ascii="Arial" w:hAnsi="Arial"/>
          <w:color w:val="000000"/>
          <w:ins w:id="389" w:author="Unknown Author" w:date="2023-11-13T19:25:11Z"/>
          <w:highlight w:val="white"/>
        </w:rPr>
      </w:pPr>
      <w:ins w:id="388"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91" w:author="Unknown Author" w:date="2023-11-13T19:25:11Z"/>
          <w:highlight w:val="white"/>
        </w:rPr>
      </w:pPr>
      <w:ins w:id="390"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93" w:author="Unknown Author" w:date="2023-11-13T19:25:11Z"/>
          <w:highlight w:val="white"/>
        </w:rPr>
      </w:pPr>
      <w:ins w:id="392"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95" w:author="Unknown Author" w:date="2023-11-13T19:25:11Z"/>
          <w:highlight w:val="white"/>
        </w:rPr>
      </w:pPr>
      <w:ins w:id="394"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97" w:author="Unknown Author" w:date="2023-11-13T19:25:11Z"/>
          <w:highlight w:val="white"/>
        </w:rPr>
      </w:pPr>
      <w:ins w:id="396"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99" w:author="Unknown Author" w:date="2023-11-13T19:25:11Z"/>
          <w:highlight w:val="white"/>
        </w:rPr>
      </w:pPr>
      <w:ins w:id="398"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401" w:author="Unknown Author" w:date="2023-11-13T19:25:11Z"/>
          <w:highlight w:val="white"/>
        </w:rPr>
      </w:pPr>
      <w:ins w:id="400"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403" w:author="Unknown Author" w:date="2023-11-13T19:25:11Z"/>
          <w:highlight w:val="white"/>
        </w:rPr>
      </w:pPr>
      <w:ins w:id="402"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405" w:author="Unknown Author" w:date="2023-11-13T19:25:11Z"/>
          <w:highlight w:val="white"/>
        </w:rPr>
      </w:pPr>
      <w:ins w:id="404"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407" w:author="Unknown Author" w:date="2023-11-13T19:25:11Z"/>
          <w:highlight w:val="white"/>
        </w:rPr>
      </w:pPr>
      <w:ins w:id="406" w:author="Unknown Author" w:date="2023-11-13T19:25:11Z">
        <w:r>
          <w:rPr>
            <w:rFonts w:ascii="Arial" w:hAnsi="Arial"/>
            <w:color w:val="000000"/>
            <w:highlight w:val="white"/>
          </w:rPr>
        </w:r>
      </w:ins>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2410"/>
        <w:gridCol w:w="2408"/>
        <w:gridCol w:w="1"/>
        <w:gridCol w:w="2409"/>
      </w:tblGrid>
      <w:tr>
        <w:trPr/>
        <w:tc>
          <w:tcPr>
            <w:tcW w:w="4819" w:type="dxa"/>
            <w:gridSpan w:val="2"/>
            <w:tcBorders>
              <w:top w:val="single" w:sz="2" w:space="0" w:color="000000"/>
              <w:left w:val="single" w:sz="2" w:space="0" w:color="000000"/>
              <w:bottom w:val="single" w:sz="2" w:space="0" w:color="000000"/>
            </w:tcBorders>
          </w:tcPr>
          <w:p>
            <w:pPr>
              <w:pStyle w:val="TextBody"/>
              <w:keepNext w:val="true"/>
              <w:spacing w:lineRule="auto" w:line="360" w:before="0" w:after="0"/>
              <w:ind w:left="709" w:hanging="0"/>
              <w:rPr>
                <w:rFonts w:ascii="monospace" w:hAnsi="monospace"/>
                <w:b/>
                <w:b/>
                <w:bCs/>
              </w:rPr>
            </w:pPr>
            <w:r>
              <w:rPr>
                <w:rFonts w:ascii="monospace" w:hAnsi="monospace"/>
                <w:b/>
                <w:bCs/>
              </w:rPr>
              <w:t>Tablet Reading</w:t>
            </w:r>
          </w:p>
        </w:tc>
        <w:tc>
          <w:tcPr>
            <w:tcW w:w="2408" w:type="dxa"/>
            <w:tcBorders>
              <w:top w:val="single" w:sz="2" w:space="0" w:color="000000"/>
              <w:left w:val="single" w:sz="2" w:space="0" w:color="000000"/>
              <w:bottom w:val="single" w:sz="2" w:space="0" w:color="000000"/>
            </w:tcBorders>
          </w:tcPr>
          <w:p>
            <w:pPr>
              <w:pStyle w:val="TextBody"/>
              <w:spacing w:lineRule="auto" w:line="360" w:before="0" w:after="0"/>
              <w:rPr>
                <w:rFonts w:ascii="monospace" w:hAnsi="monospace"/>
                <w:b/>
                <w:b/>
                <w:bCs/>
              </w:rPr>
            </w:pPr>
            <w:r>
              <w:rPr>
                <w:rFonts w:ascii="monospace" w:hAnsi="monospace"/>
                <w:b/>
                <w:bCs/>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b/>
                <w:b/>
                <w:bCs/>
              </w:rPr>
            </w:pPr>
            <w:r>
              <w:rPr>
                <w:rFonts w:ascii="monospace" w:hAnsi="monospace"/>
                <w:b/>
                <w:bCs/>
              </w:rPr>
              <w:t>Pattern Level 2</w:t>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 xml:space="preserve">QE-RA₂-U 𐄁 </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t>Single-Commodity Inter-Entity Transfer</w:t>
            </w:r>
          </w:p>
          <w:p>
            <w:pPr>
              <w:pStyle w:val="TextBody"/>
              <w:spacing w:lineRule="auto" w:line="360" w:before="0" w:after="0"/>
              <w:rPr>
                <w:rFonts w:ascii="monospace" w:hAnsi="monospace"/>
              </w:rPr>
            </w:pPr>
            <w:r>
              <w:rPr>
                <w:rFonts w:ascii="monospace" w:hAnsi="monospace"/>
              </w:rPr>
              <w:t>List</w:t>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KI-RO</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197</w:t>
            </w:r>
          </w:p>
        </w:tc>
        <w:tc>
          <w:tcPr>
            <w:tcW w:w="2409" w:type="dxa"/>
            <w:gridSpan w:val="2"/>
            <w:vMerge w:val="restart"/>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 List</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r>
        <w:trPr>
          <w:trHeight w:val="86" w:hRule="atLeast"/>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 xml:space="preserve">ZU-SU </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70</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pPr>
            <w:r>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DI-DI-ZA-KE</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52</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pPr>
            <w:r>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KU-PA₃-NU</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109</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pPr>
            <w:r>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A-RA-NA-RE</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105</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pPr>
            <w:r>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bl>
    <w:p>
      <w:pPr>
        <w:pStyle w:val="Table"/>
        <w:spacing w:lineRule="auto" w:line="360"/>
        <w:rPr/>
      </w:pPr>
      <w:r>
        <w:rPr/>
        <w:t xml:space="preserve">Table </w:t>
      </w:r>
      <w:r>
        <w:rPr/>
        <w:fldChar w:fldCharType="begin"/>
      </w:r>
      <w:r>
        <w:rPr/>
        <w:instrText> SEQ Table \* ARABIC </w:instrText>
      </w:r>
      <w:r>
        <w:rPr/>
        <w:fldChar w:fldCharType="separate"/>
      </w:r>
      <w:r>
        <w:rPr/>
        <w:t>7</w:t>
      </w:r>
      <w:r>
        <w:rPr/>
        <w:fldChar w:fldCharType="end"/>
      </w:r>
      <w:r>
        <w:rPr/>
        <w:t>: HT</w:t>
      </w:r>
      <w:ins w:id="408" w:author="Unknown Author" w:date="2023-11-13T19:24:00Z">
        <w:r>
          <w:rPr/>
          <w:t xml:space="preserve"> </w:t>
        </w:r>
      </w:ins>
      <w:r>
        <w:rPr/>
        <w:t>1 – a transfer of an unspecified commodity between QE-RA2-U and 5 named entities.</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PreformattedText"/>
        <w:spacing w:lineRule="auto" w:line="360"/>
        <w:rPr>
          <w:i w:val="false"/>
          <w:i w:val="false"/>
          <w:iCs w:val="false"/>
        </w:rPr>
      </w:pPr>
      <w:commentRangeStart w:id="29"/>
      <w:r>
        <w:rPr>
          <w:rFonts w:ascii="Arial" w:hAnsi="Arial"/>
          <w:i w:val="false"/>
          <w:iCs w:val="false"/>
          <w:color w:val="000000"/>
          <w:sz w:val="24"/>
          <w:szCs w:val="24"/>
          <w:highlight w:val="white"/>
          <w:rPrChange w:id="0" w:author="Unknown Author" w:date="2023-11-13T18:52:19Z"/>
        </w:rPr>
        <w:t>The tablets we classify in this group are: HT</w:t>
      </w:r>
      <w:ins w:id="410" w:author="Unknown Author" w:date="2023-11-13T18:52:27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 HT</w:t>
      </w:r>
      <w:ins w:id="412" w:author="Unknown Author" w:date="2023-11-13T18:52:29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104, HT</w:t>
      </w:r>
      <w:ins w:id="414" w:author="Unknown Author" w:date="2023-11-13T18:52:30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10a, HT</w:t>
      </w:r>
      <w:ins w:id="416" w:author="Unknown Author" w:date="2023-11-13T18:52:31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10b, HT</w:t>
      </w:r>
      <w:ins w:id="418" w:author="Unknown Author" w:date="2023-11-13T18:52:32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117a, HT</w:t>
      </w:r>
      <w:ins w:id="420" w:author="Unknown Author" w:date="2023-11-13T18:52:34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122a, HT</w:t>
      </w:r>
      <w:ins w:id="422" w:author="Unknown Author" w:date="2023-11-13T18:52:36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123+124b, HT</w:t>
      </w:r>
      <w:ins w:id="424" w:author="Unknown Author" w:date="2023-11-13T18:52:38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126a, HT</w:t>
      </w:r>
      <w:ins w:id="426" w:author="Unknown Author" w:date="2023-11-13T18:52:39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15, HT</w:t>
      </w:r>
      <w:ins w:id="428" w:author="Unknown Author" w:date="2023-11-13T18:52:40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20, HT</w:t>
      </w:r>
      <w:ins w:id="430" w:author="Unknown Author" w:date="2023-11-13T18:52:41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26a, HT</w:t>
      </w:r>
      <w:ins w:id="432" w:author="Unknown Author" w:date="2023-11-13T18:52:42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85b, HT</w:t>
      </w:r>
      <w:ins w:id="434" w:author="Unknown Author" w:date="2023-11-13T18:52:44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88, HT</w:t>
      </w:r>
      <w:ins w:id="436" w:author="Unknown Author" w:date="2023-11-13T18:52:45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94b, HT</w:t>
      </w:r>
      <w:ins w:id="438" w:author="Unknown Author" w:date="2023-11-13T18:52:46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95b, HT</w:t>
      </w:r>
      <w:ins w:id="440" w:author="Unknown Author" w:date="2023-11-13T18:52:48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9b</w:t>
      </w:r>
      <w:r>
        <w:rPr>
          <w:rFonts w:ascii="Arial" w:hAnsi="Arial"/>
          <w:bCs/>
          <w:i w:val="false"/>
          <w:iCs w:val="false"/>
          <w:color w:val="000000"/>
          <w:sz w:val="24"/>
          <w:szCs w:val="24"/>
          <w:highlight w:val="white"/>
          <w:rPrChange w:id="0" w:author="Unknown Author" w:date="2023-11-13T18:52:19Z"/>
        </w:rPr>
        <w:t>.</w:t>
      </w:r>
      <w:commentRangeEnd w:id="29"/>
      <w:r>
        <w:commentReference w:id="29"/>
      </w:r>
      <w:r>
        <w:rPr>
          <w:rFonts w:ascii="Arial" w:hAnsi="Arial"/>
          <w:bCs/>
          <w:i w:val="false"/>
          <w:iCs w:val="false"/>
          <w:color w:val="000000"/>
          <w:sz w:val="24"/>
          <w:szCs w:val="24"/>
          <w:highlight w:val="white"/>
        </w:rPr>
      </w:r>
    </w:p>
    <w:p>
      <w:pPr>
        <w:pStyle w:val="PreformattedText"/>
        <w:spacing w:lineRule="auto" w:line="360"/>
        <w:rPr>
          <w:rFonts w:ascii="Arial" w:hAnsi="Arial"/>
          <w:b/>
          <w:b/>
          <w:bCs/>
          <w:i w:val="false"/>
          <w:i w:val="false"/>
          <w:iCs w:val="false"/>
          <w:color w:val="000000"/>
          <w:sz w:val="24"/>
          <w:szCs w:val="24"/>
          <w:highlight w:val="white"/>
        </w:rPr>
      </w:pPr>
      <w:r>
        <w:rPr>
          <w:rFonts w:ascii="Arial" w:hAnsi="Arial"/>
          <w:b/>
          <w:bCs/>
          <w:i w:val="false"/>
          <w:iCs w:val="false"/>
          <w:color w:val="000000"/>
          <w:sz w:val="24"/>
          <w:szCs w:val="24"/>
          <w:highlight w:val="white"/>
        </w:rPr>
      </w:r>
    </w:p>
    <w:p>
      <w:pPr>
        <w:pStyle w:val="TextBody"/>
        <w:spacing w:lineRule="auto" w:line="360" w:before="0" w:after="0"/>
        <w:rPr/>
      </w:pPr>
      <w:r>
        <w:rPr>
          <w:rFonts w:ascii="Arial" w:hAnsi="Arial"/>
          <w:color w:val="000000"/>
          <w:highlight w:val="white"/>
        </w:rPr>
        <w:t>There is a distinct variation in the pattern that accommodates a commodity in the head words. In such cases we hypothesize that the tablet is recording the movement of this named commodity.</w:t>
      </w:r>
    </w:p>
    <w:p>
      <w:pPr>
        <w:pStyle w:val="TextBody"/>
        <w:spacing w:lineRule="auto" w:line="360"/>
        <w:rPr/>
      </w:pPr>
      <w:ins w:id="443" w:author="Unknown Author" w:date="2023-11-13T19:26:32Z">
        <w:r>
          <w:rPr/>
        </w:r>
      </w:ins>
    </w:p>
    <w:p>
      <w:pPr>
        <w:pStyle w:val="TextBody"/>
        <w:spacing w:lineRule="auto" w:line="360"/>
        <w:rPr/>
      </w:pPr>
      <w:r>
        <w:rPr/>
        <mc:AlternateContent>
          <mc:Choice Requires="wps">
            <w:drawing>
              <wp:anchor behindDoc="0" distT="0" distB="0" distL="0" distR="0" simplePos="0" locked="0" layoutInCell="1" allowOverlap="1" relativeHeight="12">
                <wp:simplePos x="0" y="0"/>
                <wp:positionH relativeFrom="column">
                  <wp:posOffset>264795</wp:posOffset>
                </wp:positionH>
                <wp:positionV relativeFrom="paragraph">
                  <wp:posOffset>34290</wp:posOffset>
                </wp:positionV>
                <wp:extent cx="1628775" cy="3202940"/>
                <wp:effectExtent l="0" t="0" r="0" b="0"/>
                <wp:wrapSquare wrapText="largest"/>
                <wp:docPr id="69" name="Frame14"/>
                <a:graphic xmlns:a="http://schemas.openxmlformats.org/drawingml/2006/main">
                  <a:graphicData uri="http://schemas.microsoft.com/office/word/2010/wordprocessingShape">
                    <wps:wsp>
                      <wps:cNvSpPr/>
                      <wps:spPr>
                        <a:xfrm>
                          <a:off x="0" y="0"/>
                          <a:ext cx="1628280" cy="32022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1628140" cy="2524125"/>
                                  <wp:effectExtent l="0" t="0" r="0" b="0"/>
                                  <wp:docPr id="7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4" descr=""/>
                                          <pic:cNvPicPr>
                                            <a:picLocks noChangeAspect="1" noChangeArrowheads="1"/>
                                          </pic:cNvPicPr>
                                        </pic:nvPicPr>
                                        <pic:blipFill>
                                          <a:blip r:embed="rId19"/>
                                          <a:stretch>
                                            <a:fillRect/>
                                          </a:stretch>
                                        </pic:blipFill>
                                        <pic:spPr bwMode="auto">
                                          <a:xfrm>
                                            <a:off x="0" y="0"/>
                                            <a:ext cx="1628140" cy="25241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18</w:t>
                            </w:r>
                            <w:r>
                              <w:rPr/>
                              <w:fldChar w:fldCharType="end"/>
                            </w:r>
                            <w:r>
                              <w:rPr/>
                              <w:t>: HT</w:t>
                            </w:r>
                            <w:ins w:id="445" w:author="Unknown Author" w:date="2023-11-13T19:11:38Z">
                              <w:r>
                                <w:rPr/>
                                <w:t xml:space="preserve"> </w:t>
                              </w:r>
                            </w:ins>
                            <w:r>
                              <w:rPr/>
                              <w:t>13 Photograph (GORILA 1975)</w:t>
                            </w:r>
                          </w:p>
                        </w:txbxContent>
                      </wps:txbx>
                      <wps:bodyPr lIns="0" rIns="0" tIns="0" bIns="0">
                        <a:noAutofit/>
                      </wps:bodyPr>
                    </wps:wsp>
                  </a:graphicData>
                </a:graphic>
              </wp:anchor>
            </w:drawing>
          </mc:Choice>
          <mc:Fallback>
            <w:pict>
              <v:rect id="shape_0" ID="Frame14" stroked="f" style="position:absolute;margin-left:20.85pt;margin-top:2.7pt;width:128.15pt;height:252.1pt">
                <w10:wrap type="square"/>
                <v:fill o:detectmouseclick="t" on="false"/>
                <v:stroke color="#3465a4" joinstyle="round" endcap="flat"/>
                <v:textbox>
                  <w:txbxContent>
                    <w:p>
                      <w:pPr>
                        <w:pStyle w:val="Figure"/>
                        <w:spacing w:before="120" w:after="120"/>
                        <w:rPr/>
                      </w:pPr>
                      <w:r>
                        <w:rPr/>
                        <w:drawing>
                          <wp:inline distT="0" distB="0" distL="0" distR="0">
                            <wp:extent cx="1628140" cy="2524125"/>
                            <wp:effectExtent l="0" t="0" r="0" b="0"/>
                            <wp:docPr id="7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descr=""/>
                                    <pic:cNvPicPr>
                                      <a:picLocks noChangeAspect="1" noChangeArrowheads="1"/>
                                    </pic:cNvPicPr>
                                  </pic:nvPicPr>
                                  <pic:blipFill>
                                    <a:blip r:embed="rId19"/>
                                    <a:stretch>
                                      <a:fillRect/>
                                    </a:stretch>
                                  </pic:blipFill>
                                  <pic:spPr bwMode="auto">
                                    <a:xfrm>
                                      <a:off x="0" y="0"/>
                                      <a:ext cx="1628140" cy="25241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18</w:t>
                      </w:r>
                      <w:r>
                        <w:rPr/>
                        <w:fldChar w:fldCharType="end"/>
                      </w:r>
                      <w:r>
                        <w:rPr/>
                        <w:t>: HT</w:t>
                      </w:r>
                      <w:ins w:id="446" w:author="Unknown Author" w:date="2023-11-13T19:11:38Z">
                        <w:r>
                          <w:rPr/>
                          <w:t xml:space="preserve"> </w:t>
                        </w:r>
                      </w:ins>
                      <w:r>
                        <w:rPr/>
                        <w:t>13 Photograph (GORILA 1975)</w:t>
                      </w:r>
                    </w:p>
                  </w:txbxContent>
                </v:textbox>
              </v:rect>
            </w:pict>
          </mc:Fallback>
        </mc:AlternateContent>
        <mc:AlternateContent>
          <mc:Choice Requires="wps">
            <w:drawing>
              <wp:anchor behindDoc="0" distT="0" distB="0" distL="0" distR="0" simplePos="0" locked="0" layoutInCell="1" allowOverlap="1" relativeHeight="13">
                <wp:simplePos x="0" y="0"/>
                <wp:positionH relativeFrom="column">
                  <wp:posOffset>3180715</wp:posOffset>
                </wp:positionH>
                <wp:positionV relativeFrom="paragraph">
                  <wp:posOffset>62865</wp:posOffset>
                </wp:positionV>
                <wp:extent cx="1475740" cy="3152140"/>
                <wp:effectExtent l="0" t="0" r="0" b="0"/>
                <wp:wrapSquare wrapText="largest"/>
                <wp:docPr id="73" name="Frame15"/>
                <a:graphic xmlns:a="http://schemas.openxmlformats.org/drawingml/2006/main">
                  <a:graphicData uri="http://schemas.microsoft.com/office/word/2010/wordprocessingShape">
                    <wps:wsp>
                      <wps:cNvSpPr/>
                      <wps:spPr>
                        <a:xfrm>
                          <a:off x="0" y="0"/>
                          <a:ext cx="1475280" cy="31514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1475105" cy="2473325"/>
                                  <wp:effectExtent l="0" t="0" r="0" b="0"/>
                                  <wp:docPr id="7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5" descr=""/>
                                          <pic:cNvPicPr>
                                            <a:picLocks noChangeAspect="1" noChangeArrowheads="1"/>
                                          </pic:cNvPicPr>
                                        </pic:nvPicPr>
                                        <pic:blipFill>
                                          <a:blip r:embed="rId20"/>
                                          <a:stretch>
                                            <a:fillRect/>
                                          </a:stretch>
                                        </pic:blipFill>
                                        <pic:spPr bwMode="auto">
                                          <a:xfrm>
                                            <a:off x="0" y="0"/>
                                            <a:ext cx="1475105" cy="24733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19</w:t>
                            </w:r>
                            <w:r>
                              <w:rPr/>
                              <w:fldChar w:fldCharType="end"/>
                            </w:r>
                            <w:r>
                              <w:rPr/>
                              <w:t>: HT</w:t>
                            </w:r>
                            <w:ins w:id="447" w:author="Unknown Author" w:date="2023-11-13T19:11:41Z">
                              <w:r>
                                <w:rPr/>
                                <w:t xml:space="preserve"> </w:t>
                              </w:r>
                            </w:ins>
                            <w:r>
                              <w:rPr/>
                              <w:t>13 Transcription (GORILA 1975)</w:t>
                            </w:r>
                          </w:p>
                        </w:txbxContent>
                      </wps:txbx>
                      <wps:bodyPr lIns="0" rIns="0" tIns="0" bIns="0">
                        <a:noAutofit/>
                      </wps:bodyPr>
                    </wps:wsp>
                  </a:graphicData>
                </a:graphic>
              </wp:anchor>
            </w:drawing>
          </mc:Choice>
          <mc:Fallback>
            <w:pict>
              <v:rect id="shape_0" ID="Frame15" stroked="f" style="position:absolute;margin-left:250.45pt;margin-top:4.95pt;width:116.1pt;height:248.1pt">
                <w10:wrap type="square"/>
                <v:fill o:detectmouseclick="t" on="false"/>
                <v:stroke color="#3465a4" joinstyle="round" endcap="flat"/>
                <v:textbox>
                  <w:txbxContent>
                    <w:p>
                      <w:pPr>
                        <w:pStyle w:val="Figure"/>
                        <w:spacing w:before="120" w:after="120"/>
                        <w:rPr/>
                      </w:pPr>
                      <w:r>
                        <w:rPr/>
                        <w:drawing>
                          <wp:inline distT="0" distB="0" distL="0" distR="0">
                            <wp:extent cx="1475105" cy="2473325"/>
                            <wp:effectExtent l="0" t="0" r="0" b="0"/>
                            <wp:docPr id="7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5" descr=""/>
                                    <pic:cNvPicPr>
                                      <a:picLocks noChangeAspect="1" noChangeArrowheads="1"/>
                                    </pic:cNvPicPr>
                                  </pic:nvPicPr>
                                  <pic:blipFill>
                                    <a:blip r:embed="rId20"/>
                                    <a:stretch>
                                      <a:fillRect/>
                                    </a:stretch>
                                  </pic:blipFill>
                                  <pic:spPr bwMode="auto">
                                    <a:xfrm>
                                      <a:off x="0" y="0"/>
                                      <a:ext cx="1475105" cy="247332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19</w:t>
                      </w:r>
                      <w:r>
                        <w:rPr/>
                        <w:fldChar w:fldCharType="end"/>
                      </w:r>
                      <w:r>
                        <w:rPr/>
                        <w:t>: HT</w:t>
                      </w:r>
                      <w:ins w:id="448" w:author="Unknown Author" w:date="2023-11-13T19:11:41Z">
                        <w:r>
                          <w:rPr/>
                          <w:t xml:space="preserve"> </w:t>
                        </w:r>
                      </w:ins>
                      <w:r>
                        <w:rPr/>
                        <w:t>13 Transcription (GORILA 1975)</w:t>
                      </w:r>
                    </w:p>
                  </w:txbxContent>
                </v:textbox>
              </v:rect>
            </w:pict>
          </mc:Fallback>
        </mc:AlternateContent>
      </w:r>
    </w:p>
    <w:p>
      <w:pPr>
        <w:pStyle w:val="TextBody"/>
        <w:spacing w:lineRule="auto" w:line="360"/>
        <w:rPr/>
      </w:pPr>
      <w:ins w:id="450" w:author="Unknown Author" w:date="2023-11-13T19:26:32Z">
        <w:r>
          <w:rPr/>
        </w:r>
      </w:ins>
    </w:p>
    <w:p>
      <w:pPr>
        <w:pStyle w:val="TextBody"/>
        <w:spacing w:lineRule="auto" w:line="360"/>
        <w:rPr/>
      </w:pPr>
      <w:ins w:id="452" w:author="Unknown Author" w:date="2023-11-13T19:26:32Z">
        <w:r>
          <w:rPr/>
        </w:r>
      </w:ins>
    </w:p>
    <w:p>
      <w:pPr>
        <w:pStyle w:val="TextBody"/>
        <w:spacing w:lineRule="auto" w:line="360"/>
        <w:rPr/>
      </w:pPr>
      <w:ins w:id="454" w:author="Unknown Author" w:date="2023-11-13T19:26:32Z">
        <w:r>
          <w:rPr/>
        </w:r>
      </w:ins>
    </w:p>
    <w:p>
      <w:pPr>
        <w:pStyle w:val="TextBody"/>
        <w:spacing w:lineRule="auto" w:line="360"/>
        <w:rPr/>
      </w:pPr>
      <w:ins w:id="456" w:author="Unknown Author" w:date="2023-11-13T19:26:32Z">
        <w:r>
          <w:rPr/>
        </w:r>
      </w:ins>
    </w:p>
    <w:p>
      <w:pPr>
        <w:pStyle w:val="TextBody"/>
        <w:spacing w:lineRule="auto" w:line="360"/>
        <w:rPr/>
      </w:pPr>
      <w:r>
        <w:rPr/>
      </w:r>
    </w:p>
    <w:p>
      <w:pPr>
        <w:pStyle w:val="PreformattedText"/>
        <w:shd w:val="clear" w:color="auto" w:fill="FFFFFF"/>
        <w:spacing w:lineRule="auto" w:line="360"/>
        <w:rPr>
          <w:rFonts w:ascii="monospace" w:hAnsi="monospace"/>
          <w:color w:val="000000"/>
          <w:ins w:id="459" w:author="Unknown Author" w:date="2023-11-13T19:27:09Z"/>
          <w:sz w:val="24"/>
          <w:szCs w:val="24"/>
        </w:rPr>
      </w:pPr>
      <w:ins w:id="458" w:author="Unknown Author" w:date="2023-11-13T19:27:09Z">
        <w:r>
          <w:rPr>
            <w:rFonts w:ascii="monospace" w:hAnsi="monospace"/>
            <w:color w:val="000000"/>
            <w:sz w:val="24"/>
            <w:szCs w:val="24"/>
          </w:rPr>
        </w:r>
      </w:ins>
    </w:p>
    <w:p>
      <w:pPr>
        <w:pStyle w:val="PreformattedText"/>
        <w:shd w:val="clear" w:color="auto" w:fill="FFFFFF"/>
        <w:spacing w:lineRule="auto" w:line="360"/>
        <w:rPr>
          <w:rFonts w:ascii="monospace" w:hAnsi="monospace"/>
          <w:color w:val="000000"/>
          <w:ins w:id="461" w:author="Unknown Author" w:date="2023-11-13T19:27:09Z"/>
          <w:sz w:val="24"/>
          <w:szCs w:val="24"/>
        </w:rPr>
      </w:pPr>
      <w:ins w:id="460" w:author="Unknown Author" w:date="2023-11-13T19:27:09Z">
        <w:r>
          <w:rPr>
            <w:rFonts w:ascii="monospace" w:hAnsi="monospace"/>
            <w:color w:val="000000"/>
            <w:sz w:val="24"/>
            <w:szCs w:val="24"/>
          </w:rPr>
        </w:r>
      </w:ins>
    </w:p>
    <w:p>
      <w:pPr>
        <w:pStyle w:val="PreformattedText"/>
        <w:shd w:val="clear" w:color="auto" w:fill="FFFFFF"/>
        <w:spacing w:lineRule="auto" w:line="360"/>
        <w:rPr>
          <w:rFonts w:ascii="monospace" w:hAnsi="monospace"/>
          <w:color w:val="000000"/>
          <w:ins w:id="463" w:author="Unknown Author" w:date="2023-11-13T19:27:09Z"/>
          <w:sz w:val="24"/>
          <w:szCs w:val="24"/>
        </w:rPr>
      </w:pPr>
      <w:ins w:id="462" w:author="Unknown Author" w:date="2023-11-13T19:27:09Z">
        <w:r>
          <w:rPr>
            <w:rFonts w:ascii="monospace" w:hAnsi="monospace"/>
            <w:color w:val="000000"/>
            <w:sz w:val="24"/>
            <w:szCs w:val="24"/>
          </w:rPr>
        </w:r>
      </w:ins>
    </w:p>
    <w:p>
      <w:pPr>
        <w:pStyle w:val="PreformattedText"/>
        <w:shd w:val="clear" w:color="auto" w:fill="FFFFFF"/>
        <w:spacing w:lineRule="auto" w:line="360"/>
        <w:rPr>
          <w:rFonts w:ascii="monospace" w:hAnsi="monospace"/>
          <w:color w:val="000000"/>
          <w:ins w:id="465" w:author="Unknown Author" w:date="2023-11-13T19:27:09Z"/>
          <w:sz w:val="24"/>
          <w:szCs w:val="24"/>
        </w:rPr>
      </w:pPr>
      <w:ins w:id="464" w:author="Unknown Author" w:date="2023-11-13T19:27:09Z">
        <w:r>
          <w:rPr>
            <w:rFonts w:ascii="monospace" w:hAnsi="monospace"/>
            <w:color w:val="000000"/>
            <w:sz w:val="24"/>
            <w:szCs w:val="24"/>
          </w:rPr>
        </w:r>
      </w:ins>
    </w:p>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1955"/>
        <w:gridCol w:w="2863"/>
        <w:gridCol w:w="1"/>
        <w:gridCol w:w="2409"/>
      </w:tblGrid>
      <w:tr>
        <w:trPr/>
        <w:tc>
          <w:tcPr>
            <w:tcW w:w="4364" w:type="dxa"/>
            <w:gridSpan w:val="2"/>
            <w:tcBorders>
              <w:top w:val="single" w:sz="2" w:space="0" w:color="000000"/>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863"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b/>
                <w:b/>
                <w:bCs/>
              </w:rPr>
            </w:pPr>
            <w:r>
              <w:rPr>
                <w:rFonts w:ascii="monospace" w:hAnsi="monospace"/>
                <w:b/>
                <w:bCs/>
              </w:rPr>
              <w:t>Pattern Level 2</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 xml:space="preserve">KA-U-DE-TA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864" w:type="dxa"/>
            <w:gridSpan w:val="2"/>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t>Single-Commodity Inter-Entity Transfer</w:t>
            </w:r>
          </w:p>
          <w:p>
            <w:pPr>
              <w:pStyle w:val="TextBody"/>
              <w:shd w:val="clear" w:color="auto" w:fill="FFFFFF"/>
              <w:spacing w:lineRule="auto" w:line="360" w:before="0" w:after="0"/>
              <w:rPr>
                <w:rFonts w:ascii="monospace" w:hAnsi="monospace"/>
                <w:color w:val="000000"/>
              </w:rPr>
            </w:pPr>
            <w:r>
              <w:rPr>
                <w:rFonts w:ascii="monospace" w:hAnsi="monospace"/>
                <w:color w:val="000000"/>
              </w:rPr>
              <w:t>List</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VIN</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864" w:type="dxa"/>
            <w:gridSpan w:val="2"/>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 xml:space="preserve"> 𐄁 </w:t>
            </w:r>
            <w:r>
              <w:rPr>
                <w:rFonts w:ascii="monospace" w:hAnsi="monospace"/>
                <w:color w:val="000000"/>
                <w:sz w:val="24"/>
                <w:szCs w:val="24"/>
              </w:rPr>
              <w:t xml:space="preserve">TE 𐄁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864" w:type="dxa"/>
            <w:gridSpan w:val="2"/>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Transaction Sign</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RE-ZA</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5[ ]¹⁄₂[ </w:t>
            </w:r>
          </w:p>
        </w:tc>
        <w:tc>
          <w:tcPr>
            <w:tcW w:w="2864" w:type="dxa"/>
            <w:gridSpan w:val="2"/>
            <w:vMerge w:val="restart"/>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 List</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TE-TU</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56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TE-KI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27 ¹⁄₂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KU-ZU-NI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18</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DA-SI-*118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19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I-DU-NE-SI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5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KU-RO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130 ¹⁄₂</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8</w:t>
      </w:r>
      <w:r>
        <w:rPr/>
        <w:fldChar w:fldCharType="end"/>
      </w:r>
      <w:r>
        <w:rPr/>
        <w:t>: HT</w:t>
      </w:r>
      <w:ins w:id="466" w:author="Unknown Author" w:date="2023-11-13T19:11:45Z">
        <w:r>
          <w:rPr/>
          <w:t xml:space="preserve"> </w:t>
        </w:r>
      </w:ins>
      <w:r>
        <w:rPr/>
        <w:t>13 – a transfer of wine between KA-U-DE-TA and 6 named entities. KU-RO is assumed to represent a total.</w:t>
      </w:r>
    </w:p>
    <w:p>
      <w:pPr>
        <w:pStyle w:val="TextBody"/>
        <w:spacing w:lineRule="auto" w:line="360"/>
        <w:rPr/>
      </w:pPr>
      <w:ins w:id="467" w:author="Unknown Author" w:date="2023-11-13T19:27:24Z">
        <w:r>
          <w:rPr/>
        </w:r>
      </w:ins>
    </w:p>
    <w:p>
      <w:pPr>
        <w:pStyle w:val="TextBody"/>
        <w:spacing w:lineRule="auto" w:line="360"/>
        <w:rPr/>
      </w:pPr>
      <w:ins w:id="469" w:author="Unknown Author" w:date="2023-11-13T19:27:24Z">
        <w:r>
          <w:rPr/>
        </w:r>
      </w:ins>
    </w:p>
    <w:p>
      <w:pPr>
        <w:pStyle w:val="TextBody"/>
        <w:spacing w:lineRule="auto" w:line="360"/>
        <w:rPr/>
      </w:pPr>
      <w:ins w:id="471" w:author="Unknown Author" w:date="2023-11-13T19:27:24Z">
        <w:r>
          <w:rPr/>
        </w:r>
      </w:ins>
    </w:p>
    <w:p>
      <w:pPr>
        <w:pStyle w:val="TextBody"/>
        <w:spacing w:lineRule="auto" w:line="360"/>
        <w:rPr/>
      </w:pPr>
      <w:ins w:id="473" w:author="Unknown Author" w:date="2023-11-13T19:27:24Z">
        <w:r>
          <w:rPr/>
        </w:r>
      </w:ins>
    </w:p>
    <w:p>
      <w:pPr>
        <w:pStyle w:val="TextBody"/>
        <w:spacing w:lineRule="auto" w:line="360"/>
        <w:rPr/>
      </w:pPr>
      <w:ins w:id="475" w:author="Unknown Author" w:date="2023-11-13T19:27:24Z">
        <w:r>
          <w:rPr/>
        </w:r>
      </w:ins>
    </w:p>
    <w:p>
      <w:pPr>
        <w:pStyle w:val="TextBody"/>
        <w:spacing w:lineRule="auto" w:line="360"/>
        <w:rPr/>
      </w:pPr>
      <w:r>
        <w:rPr/>
        <mc:AlternateContent>
          <mc:Choice Requires="wps">
            <w:drawing>
              <wp:anchor behindDoc="0" distT="0" distB="0" distL="0" distR="0" simplePos="0" locked="0" layoutInCell="1" allowOverlap="1" relativeHeight="14">
                <wp:simplePos x="0" y="0"/>
                <wp:positionH relativeFrom="column">
                  <wp:posOffset>-11430</wp:posOffset>
                </wp:positionH>
                <wp:positionV relativeFrom="paragraph">
                  <wp:posOffset>-109855</wp:posOffset>
                </wp:positionV>
                <wp:extent cx="2296160" cy="3653790"/>
                <wp:effectExtent l="0" t="0" r="0" b="0"/>
                <wp:wrapSquare wrapText="largest"/>
                <wp:docPr id="77" name="Frame16"/>
                <a:graphic xmlns:a="http://schemas.openxmlformats.org/drawingml/2006/main">
                  <a:graphicData uri="http://schemas.microsoft.com/office/word/2010/wordprocessingShape">
                    <wps:wsp>
                      <wps:cNvSpPr/>
                      <wps:spPr>
                        <a:xfrm>
                          <a:off x="0" y="0"/>
                          <a:ext cx="2295360" cy="365328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295525" cy="3150235"/>
                                  <wp:effectExtent l="0" t="0" r="0" b="0"/>
                                  <wp:docPr id="7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6" descr=""/>
                                          <pic:cNvPicPr>
                                            <a:picLocks noChangeAspect="1" noChangeArrowheads="1"/>
                                          </pic:cNvPicPr>
                                        </pic:nvPicPr>
                                        <pic:blipFill>
                                          <a:blip r:embed="rId21"/>
                                          <a:stretch>
                                            <a:fillRect/>
                                          </a:stretch>
                                        </pic:blipFill>
                                        <pic:spPr bwMode="auto">
                                          <a:xfrm>
                                            <a:off x="0" y="0"/>
                                            <a:ext cx="2295525" cy="31502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20</w:t>
                            </w:r>
                            <w:r>
                              <w:rPr/>
                              <w:fldChar w:fldCharType="end"/>
                            </w:r>
                            <w:r>
                              <w:rPr/>
                              <w:t>: HT</w:t>
                            </w:r>
                            <w:ins w:id="477" w:author="Unknown Author" w:date="2023-11-13T19:11:48Z">
                              <w:r>
                                <w:rPr/>
                                <w:t xml:space="preserve"> </w:t>
                              </w:r>
                            </w:ins>
                            <w:r>
                              <w:rPr/>
                              <w:t>115a Photograph (GORILA 1975)</w:t>
                            </w:r>
                          </w:p>
                        </w:txbxContent>
                      </wps:txbx>
                      <wps:bodyPr lIns="0" rIns="0" tIns="0" bIns="0">
                        <a:noAutofit/>
                      </wps:bodyPr>
                    </wps:wsp>
                  </a:graphicData>
                </a:graphic>
              </wp:anchor>
            </w:drawing>
          </mc:Choice>
          <mc:Fallback>
            <w:pict>
              <v:rect id="shape_0" ID="Frame16" stroked="f" style="position:absolute;margin-left:-0.9pt;margin-top:-8.65pt;width:180.7pt;height:287.6pt">
                <w10:wrap type="square"/>
                <v:fill o:detectmouseclick="t" on="false"/>
                <v:stroke color="#3465a4" joinstyle="round" endcap="flat"/>
                <v:textbox>
                  <w:txbxContent>
                    <w:p>
                      <w:pPr>
                        <w:pStyle w:val="Figure"/>
                        <w:spacing w:before="120" w:after="120"/>
                        <w:rPr/>
                      </w:pPr>
                      <w:r>
                        <w:rPr/>
                        <w:drawing>
                          <wp:inline distT="0" distB="0" distL="0" distR="0">
                            <wp:extent cx="2295525" cy="3150235"/>
                            <wp:effectExtent l="0" t="0" r="0" b="0"/>
                            <wp:docPr id="8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pic:cNvPicPr>
                                      <a:picLocks noChangeAspect="1" noChangeArrowheads="1"/>
                                    </pic:cNvPicPr>
                                  </pic:nvPicPr>
                                  <pic:blipFill>
                                    <a:blip r:embed="rId21"/>
                                    <a:stretch>
                                      <a:fillRect/>
                                    </a:stretch>
                                  </pic:blipFill>
                                  <pic:spPr bwMode="auto">
                                    <a:xfrm>
                                      <a:off x="0" y="0"/>
                                      <a:ext cx="2295525" cy="315023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20</w:t>
                      </w:r>
                      <w:r>
                        <w:rPr/>
                        <w:fldChar w:fldCharType="end"/>
                      </w:r>
                      <w:r>
                        <w:rPr/>
                        <w:t>: HT</w:t>
                      </w:r>
                      <w:ins w:id="478" w:author="Unknown Author" w:date="2023-11-13T19:11:48Z">
                        <w:r>
                          <w:rPr/>
                          <w:t xml:space="preserve"> </w:t>
                        </w:r>
                      </w:ins>
                      <w:r>
                        <w:rPr/>
                        <w:t>115a Photograph (GORILA 1975)</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3460750</wp:posOffset>
                </wp:positionH>
                <wp:positionV relativeFrom="paragraph">
                  <wp:posOffset>-62230</wp:posOffset>
                </wp:positionV>
                <wp:extent cx="2312670" cy="3553460"/>
                <wp:effectExtent l="0" t="0" r="0" b="0"/>
                <wp:wrapSquare wrapText="largest"/>
                <wp:docPr id="81" name="Frame17"/>
                <a:graphic xmlns:a="http://schemas.openxmlformats.org/drawingml/2006/main">
                  <a:graphicData uri="http://schemas.microsoft.com/office/word/2010/wordprocessingShape">
                    <wps:wsp>
                      <wps:cNvSpPr/>
                      <wps:spPr>
                        <a:xfrm>
                          <a:off x="0" y="0"/>
                          <a:ext cx="2311920" cy="355284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312035" cy="3049905"/>
                                  <wp:effectExtent l="0" t="0" r="0" b="0"/>
                                  <wp:docPr id="8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
                                          <pic:cNvPicPr>
                                            <a:picLocks noChangeAspect="1" noChangeArrowheads="1"/>
                                          </pic:cNvPicPr>
                                        </pic:nvPicPr>
                                        <pic:blipFill>
                                          <a:blip r:embed="rId22"/>
                                          <a:stretch>
                                            <a:fillRect/>
                                          </a:stretch>
                                        </pic:blipFill>
                                        <pic:spPr bwMode="auto">
                                          <a:xfrm>
                                            <a:off x="0" y="0"/>
                                            <a:ext cx="2312035" cy="304990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21</w:t>
                            </w:r>
                            <w:r>
                              <w:rPr/>
                              <w:fldChar w:fldCharType="end"/>
                            </w:r>
                            <w:r>
                              <w:rPr/>
                              <w:t>: HT</w:t>
                            </w:r>
                            <w:ins w:id="479" w:author="Unknown Author" w:date="2023-11-13T19:11:50Z">
                              <w:r>
                                <w:rPr/>
                                <w:t xml:space="preserve"> </w:t>
                              </w:r>
                            </w:ins>
                            <w:r>
                              <w:rPr/>
                              <w:t>115a Transcription (GORILA 1975)</w:t>
                            </w:r>
                          </w:p>
                        </w:txbxContent>
                      </wps:txbx>
                      <wps:bodyPr lIns="0" rIns="0" tIns="0" bIns="0">
                        <a:noAutofit/>
                      </wps:bodyPr>
                    </wps:wsp>
                  </a:graphicData>
                </a:graphic>
              </wp:anchor>
            </w:drawing>
          </mc:Choice>
          <mc:Fallback>
            <w:pict>
              <v:rect id="shape_0" ID="Frame17" stroked="f" style="position:absolute;margin-left:272.5pt;margin-top:-4.9pt;width:182pt;height:279.7pt">
                <w10:wrap type="square"/>
                <v:fill o:detectmouseclick="t" on="false"/>
                <v:stroke color="#3465a4" joinstyle="round" endcap="flat"/>
                <v:textbox>
                  <w:txbxContent>
                    <w:p>
                      <w:pPr>
                        <w:pStyle w:val="Figure"/>
                        <w:spacing w:before="120" w:after="120"/>
                        <w:rPr/>
                      </w:pPr>
                      <w:r>
                        <w:rPr/>
                        <w:drawing>
                          <wp:inline distT="0" distB="0" distL="0" distR="0">
                            <wp:extent cx="2312035" cy="3049905"/>
                            <wp:effectExtent l="0" t="0" r="0" b="0"/>
                            <wp:docPr id="8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 descr=""/>
                                    <pic:cNvPicPr>
                                      <a:picLocks noChangeAspect="1" noChangeArrowheads="1"/>
                                    </pic:cNvPicPr>
                                  </pic:nvPicPr>
                                  <pic:blipFill>
                                    <a:blip r:embed="rId22"/>
                                    <a:stretch>
                                      <a:fillRect/>
                                    </a:stretch>
                                  </pic:blipFill>
                                  <pic:spPr bwMode="auto">
                                    <a:xfrm>
                                      <a:off x="0" y="0"/>
                                      <a:ext cx="2312035" cy="304990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21</w:t>
                      </w:r>
                      <w:r>
                        <w:rPr/>
                        <w:fldChar w:fldCharType="end"/>
                      </w:r>
                      <w:r>
                        <w:rPr/>
                        <w:t>: HT</w:t>
                      </w:r>
                      <w:ins w:id="480" w:author="Unknown Author" w:date="2023-11-13T19:11:50Z">
                        <w:r>
                          <w:rPr/>
                          <w:t xml:space="preserve"> </w:t>
                        </w:r>
                      </w:ins>
                      <w:r>
                        <w:rPr/>
                        <w:t>115a Transcription (GORILA 1975)</w:t>
                      </w:r>
                    </w:p>
                  </w:txbxContent>
                </v:textbox>
              </v:rect>
            </w:pict>
          </mc:Fallback>
        </mc:AlternateContent>
      </w:r>
    </w:p>
    <w:p>
      <w:pPr>
        <w:pStyle w:val="TextBody"/>
        <w:spacing w:lineRule="auto" w:line="360"/>
        <w:rPr/>
      </w:pPr>
      <w:ins w:id="482" w:author="Unknown Author" w:date="2023-11-13T19:27:24Z">
        <w:r>
          <w:rPr/>
        </w:r>
      </w:ins>
    </w:p>
    <w:p>
      <w:pPr>
        <w:pStyle w:val="TextBody"/>
        <w:spacing w:lineRule="auto" w:line="360"/>
        <w:rPr/>
      </w:pPr>
      <w:ins w:id="484" w:author="Unknown Author" w:date="2023-11-13T19:27:24Z">
        <w:r>
          <w:rPr/>
        </w:r>
      </w:ins>
    </w:p>
    <w:p>
      <w:pPr>
        <w:pStyle w:val="TextBody"/>
        <w:spacing w:lineRule="auto" w:line="360"/>
        <w:rPr/>
      </w:pPr>
      <w:ins w:id="486" w:author="Unknown Author" w:date="2023-11-13T19:27:24Z">
        <w:r>
          <w:rPr/>
        </w:r>
      </w:ins>
    </w:p>
    <w:p>
      <w:pPr>
        <w:pStyle w:val="TextBody"/>
        <w:spacing w:lineRule="auto" w:line="360"/>
        <w:rPr/>
      </w:pPr>
      <w:ins w:id="488" w:author="Unknown Author" w:date="2023-11-13T19:27:24Z">
        <w:r>
          <w:rPr/>
        </w:r>
      </w:ins>
    </w:p>
    <w:p>
      <w:pPr>
        <w:pStyle w:val="TextBody"/>
        <w:spacing w:lineRule="auto" w:line="360"/>
        <w:rPr/>
      </w:pPr>
      <w:ins w:id="490" w:author="Unknown Author" w:date="2023-11-13T19:27:24Z">
        <w:r>
          <w:rPr/>
        </w:r>
      </w:ins>
    </w:p>
    <w:p>
      <w:pPr>
        <w:pStyle w:val="TextBody"/>
        <w:spacing w:lineRule="auto" w:line="360"/>
        <w:rPr/>
      </w:pPr>
      <w:ins w:id="492" w:author="Unknown Author" w:date="2023-11-13T19:27:24Z">
        <w:r>
          <w:rPr/>
        </w:r>
      </w:ins>
    </w:p>
    <w:p>
      <w:pPr>
        <w:pStyle w:val="TextBody"/>
        <w:spacing w:lineRule="auto" w:line="360"/>
        <w:rPr/>
      </w:pPr>
      <w:ins w:id="494" w:author="Unknown Author" w:date="2023-11-13T19:27:24Z">
        <w:r>
          <w:rPr/>
        </w:r>
      </w:ins>
    </w:p>
    <w:p>
      <w:pPr>
        <w:pStyle w:val="TextBody"/>
        <w:spacing w:lineRule="auto" w:line="360" w:before="0" w:after="0"/>
        <w:rPr>
          <w:rFonts w:ascii="Arial" w:hAnsi="Arial"/>
          <w:color w:val="000000"/>
          <w:ins w:id="497" w:author="Unknown Author" w:date="2023-11-13T19:27:24Z"/>
          <w:highlight w:val="white"/>
        </w:rPr>
      </w:pPr>
      <w:ins w:id="496" w:author="Unknown Author" w:date="2023-11-13T19:27:24Z">
        <w:r>
          <w:rPr>
            <w:rFonts w:ascii="Arial" w:hAnsi="Arial"/>
            <w:color w:val="000000"/>
            <w:highlight w:val="white"/>
          </w:rPr>
        </w:r>
      </w:ins>
    </w:p>
    <w:p>
      <w:pPr>
        <w:pStyle w:val="TextBody"/>
        <w:spacing w:lineRule="auto" w:line="360" w:before="0" w:after="0"/>
        <w:rPr>
          <w:rFonts w:ascii="Arial" w:hAnsi="Arial"/>
          <w:color w:val="000000"/>
          <w:ins w:id="499" w:author="Unknown Author" w:date="2023-11-13T19:27:24Z"/>
          <w:highlight w:val="white"/>
        </w:rPr>
      </w:pPr>
      <w:ins w:id="498" w:author="Unknown Author" w:date="2023-11-13T19:27:24Z">
        <w:r>
          <w:rPr>
            <w:rFonts w:ascii="Arial" w:hAnsi="Arial"/>
            <w:color w:val="000000"/>
            <w:highlight w:val="white"/>
          </w:rPr>
        </w:r>
      </w:ins>
    </w:p>
    <w:p>
      <w:pPr>
        <w:pStyle w:val="TextBody"/>
        <w:spacing w:lineRule="auto" w:line="360" w:before="0" w:after="0"/>
        <w:rPr>
          <w:rFonts w:ascii="Arial" w:hAnsi="Arial"/>
          <w:color w:val="000000"/>
          <w:ins w:id="501" w:author="Unknown Author" w:date="2023-11-13T19:27:24Z"/>
          <w:highlight w:val="white"/>
        </w:rPr>
      </w:pPr>
      <w:ins w:id="500" w:author="Unknown Author" w:date="2023-11-13T19:27:24Z">
        <w:r>
          <w:rPr>
            <w:rFonts w:ascii="Arial" w:hAnsi="Arial"/>
            <w:color w:val="000000"/>
            <w:highlight w:val="white"/>
          </w:rPr>
        </w:r>
      </w:ins>
    </w:p>
    <w:p>
      <w:pPr>
        <w:pStyle w:val="TextBody"/>
        <w:spacing w:lineRule="auto" w:line="360" w:before="0" w:after="0"/>
        <w:rPr>
          <w:rFonts w:ascii="Arial" w:hAnsi="Arial"/>
          <w:color w:val="000000"/>
          <w:highlight w:val="white"/>
        </w:rPr>
      </w:pPr>
      <w:r>
        <w:rPr>
          <w:rFonts w:ascii="Arial" w:hAnsi="Arial"/>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2410"/>
        <w:gridCol w:w="2408"/>
        <w:gridCol w:w="1"/>
        <w:gridCol w:w="2409"/>
      </w:tblGrid>
      <w:tr>
        <w:trPr/>
        <w:tc>
          <w:tcPr>
            <w:tcW w:w="4819" w:type="dxa"/>
            <w:gridSpan w:val="2"/>
            <w:tcBorders>
              <w:top w:val="single" w:sz="2" w:space="0" w:color="000000"/>
              <w:left w:val="single" w:sz="2" w:space="0" w:color="000000"/>
              <w:bottom w:val="single" w:sz="2" w:space="0" w:color="000000"/>
            </w:tcBorders>
          </w:tcPr>
          <w:p>
            <w:pPr>
              <w:pStyle w:val="TextBody"/>
              <w:keepNext w:val="true"/>
              <w:spacing w:lineRule="auto" w:line="360" w:before="0" w:after="0"/>
              <w:jc w:val="center"/>
              <w:rPr>
                <w:rFonts w:ascii="monospace" w:hAnsi="monospace" w:cs="monospace"/>
                <w:b/>
                <w:b/>
                <w:bCs/>
              </w:rPr>
            </w:pPr>
            <w:r>
              <w:rPr>
                <w:rFonts w:cs="monospace" w:ascii="monospace" w:hAnsi="monospace"/>
                <w:b/>
                <w:bCs/>
              </w:rPr>
              <w:t>Tablet Reading</w:t>
            </w:r>
          </w:p>
        </w:tc>
        <w:tc>
          <w:tcPr>
            <w:tcW w:w="2408" w:type="dxa"/>
            <w:tcBorders>
              <w:top w:val="single" w:sz="2" w:space="0" w:color="000000"/>
              <w:left w:val="single" w:sz="2" w:space="0" w:color="000000"/>
              <w:bottom w:val="single" w:sz="2" w:space="0" w:color="000000"/>
            </w:tcBorders>
          </w:tcPr>
          <w:p>
            <w:pPr>
              <w:pStyle w:val="TextBody"/>
              <w:spacing w:lineRule="auto" w:line="360" w:before="0" w:after="0"/>
              <w:rPr>
                <w:rFonts w:ascii="monospace" w:hAnsi="monospace" w:cs="monospace"/>
                <w:b/>
                <w:b/>
                <w:bCs/>
              </w:rPr>
            </w:pPr>
            <w:r>
              <w:rPr>
                <w:rFonts w:cs="monospace" w:ascii="monospace" w:hAnsi="monospace"/>
                <w:b/>
                <w:bCs/>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b/>
                <w:b/>
                <w:bCs/>
              </w:rPr>
            </w:pPr>
            <w:r>
              <w:rPr>
                <w:rFonts w:cs="monospace" w:ascii="monospace" w:hAnsi="monospace"/>
                <w:b/>
                <w:bCs/>
              </w:rPr>
              <w:t>Pattern Level 2</w:t>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*47-NU-RA-JA</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t>Single-Commodity Inter-Entity Transfer</w:t>
            </w:r>
          </w:p>
          <w:p>
            <w:pPr>
              <w:pStyle w:val="TextBody"/>
              <w:shd w:val="clear" w:color="auto" w:fill="FFFFFF"/>
              <w:spacing w:lineRule="auto" w:line="360" w:before="0" w:after="0"/>
              <w:rPr>
                <w:rFonts w:ascii="monospace" w:hAnsi="monospace" w:cs="monospace"/>
                <w:color w:val="000000"/>
              </w:rPr>
            </w:pPr>
            <w:r>
              <w:rPr>
                <w:rFonts w:cs="monospace" w:ascii="monospace" w:hAnsi="monospace"/>
                <w:color w:val="000000"/>
              </w:rPr>
              <w:t>List</w:t>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w:t>
            </w:r>
            <w:r>
              <w:rPr>
                <w:rFonts w:cs="monospace" w:ascii="monospace" w:hAnsi="monospace"/>
                <w:color w:val="000000"/>
                <w:highlight w:val="white"/>
              </w:rPr>
              <w:t>I𐄁</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Transaction Sign</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 xml:space="preserve">GRA+BOSm </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Commodity</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lang w:val="fr-FR"/>
              </w:rPr>
            </w:pPr>
            <w:r>
              <w:rPr>
                <w:rFonts w:cs="monospace" w:ascii="monospace" w:hAnsi="monospace"/>
                <w:color w:val="000000"/>
                <w:highlight w:val="white"/>
                <w:lang w:val="fr-FR"/>
              </w:rPr>
              <w:t>RI-TA-MA-NU-WI</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2</w:t>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Entity List</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 xml:space="preserve">*301-U-RA </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t>Single-Commodity Inter-Entity Transfer</w:t>
            </w:r>
          </w:p>
          <w:p>
            <w:pPr>
              <w:pStyle w:val="TextBody"/>
              <w:shd w:val="clear" w:color="auto" w:fill="FFFFFF"/>
              <w:spacing w:lineRule="auto" w:line="360" w:before="0" w:after="0"/>
              <w:rPr>
                <w:rFonts w:ascii="monospace" w:hAnsi="monospace" w:cs="monospace"/>
                <w:color w:val="000000"/>
              </w:rPr>
            </w:pPr>
            <w:r>
              <w:rPr>
                <w:rFonts w:cs="monospace" w:ascii="monospace" w:hAnsi="monospace"/>
                <w:color w:val="000000"/>
              </w:rPr>
              <w:t>List</w:t>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NA-*21F-NE-MI-NA</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1</w:t>
            </w:r>
          </w:p>
        </w:tc>
        <w:tc>
          <w:tcPr>
            <w:tcW w:w="2409" w:type="dxa"/>
            <w:gridSpan w:val="2"/>
            <w:vMerge w:val="restart"/>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Entity List</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color w:val="000000"/>
                <w:highlight w:val="white"/>
              </w:rPr>
            </w:pPr>
            <w:r>
              <w:rPr>
                <w:rFonts w:cs="monospace" w:ascii="monospace" w:hAnsi="monospace"/>
                <w:color w:val="000000"/>
                <w:highlight w:val="white"/>
              </w:rPr>
              <w:t>SE-KU-TU</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color w:val="000000"/>
                <w:highlight w:val="white"/>
              </w:rPr>
              <w:t xml:space="preserve"> </w:t>
            </w:r>
            <w:r>
              <w:rPr>
                <w:rFonts w:cs="monospace" w:ascii="monospace" w:hAnsi="monospace"/>
                <w:color w:val="000000"/>
                <w:highlight w:val="white"/>
              </w:rPr>
              <w:t xml:space="preserve">¹⁄₂ </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PA-RA-NE</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1</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color w:val="000000"/>
                <w:highlight w:val="white"/>
              </w:rPr>
            </w:pPr>
            <w:r>
              <w:rPr>
                <w:rFonts w:cs="monospace" w:ascii="monospace" w:hAnsi="monospace"/>
                <w:color w:val="000000"/>
                <w:highlight w:val="white"/>
              </w:rPr>
              <w:t>A-SE-JA</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del w:id="502" w:author="Unknown Author" w:date="2023-11-14T13:25:53Z">
              <w:r>
                <w:rPr>
                  <w:rFonts w:cs="monospace" w:ascii="monospace" w:hAnsi="monospace"/>
                  <w:color w:val="000000"/>
                  <w:highlight w:val="white"/>
                </w:rPr>
                <w:delText xml:space="preserve"> </w:delText>
              </w:r>
            </w:del>
            <w:del w:id="503" w:author="Unknown Author" w:date="2023-11-14T13:25:53Z">
              <w:r>
                <w:rPr>
                  <w:rFonts w:ascii="monospace" w:hAnsi="monospace" w:cs="monospace"/>
                  <w:color w:val="000000"/>
                  <w:highlight w:val="white"/>
                </w:rPr>
                <w:delText xml:space="preserve">𐝂𐝂𐝂𐝂 </w:delText>
              </w:r>
            </w:del>
            <w:ins w:id="504" w:author="Unknown Author" w:date="2023-11-14T13:25:55Z">
              <w:r>
                <w:rPr>
                  <w:rFonts w:cs="monospace" w:ascii="monospace" w:hAnsi="monospace"/>
                  <w:color w:val="000000"/>
                  <w:highlight w:val="white"/>
                </w:rPr>
                <w:t>2/3</w:t>
              </w:r>
            </w:ins>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KA-PO-RU</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1</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 xml:space="preserve">RI-SU-MA[ </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 ]</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 xml:space="preserve">SU  </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color w:val="000000"/>
                <w:highlight w:val="white"/>
              </w:rPr>
              <w:t xml:space="preserve">2 </w:t>
            </w:r>
            <w:del w:id="505" w:author="Unknown Author" w:date="2023-11-14T13:26:40Z">
              <w:r>
                <w:rPr>
                  <w:rFonts w:cs="monospace" w:ascii="monospace" w:hAnsi="monospace"/>
                  <w:color w:val="000000"/>
                  <w:highlight w:val="white"/>
                </w:rPr>
                <w:delText>¹⁄₅</w:delText>
              </w:r>
            </w:del>
            <w:ins w:id="506" w:author="Unknown Author" w:date="2023-11-14T13:26:41Z">
              <w:r>
                <w:rPr>
                  <w:rFonts w:cs="monospace" w:ascii="monospace" w:hAnsi="monospace"/>
                  <w:color w:val="000000"/>
                  <w:highlight w:val="white"/>
                </w:rPr>
                <w:t>1/6</w:t>
              </w:r>
            </w:ins>
            <w:r>
              <w:rPr>
                <w:rFonts w:cs="monospace" w:ascii="monospace" w:hAnsi="monospace"/>
                <w:color w:val="000000"/>
                <w:highlight w:val="white"/>
              </w:rPr>
              <w:t>[</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bl>
    <w:p>
      <w:pPr>
        <w:pStyle w:val="Table"/>
        <w:spacing w:lineRule="auto" w:line="360"/>
        <w:rPr/>
      </w:pPr>
      <w:r>
        <w:rPr/>
        <w:t xml:space="preserve">Table </w:t>
      </w:r>
      <w:r>
        <w:rPr/>
        <w:fldChar w:fldCharType="begin"/>
      </w:r>
      <w:r>
        <w:rPr/>
        <w:instrText> SEQ Table \* ARABIC </w:instrText>
      </w:r>
      <w:r>
        <w:rPr/>
        <w:fldChar w:fldCharType="separate"/>
      </w:r>
      <w:r>
        <w:rPr/>
        <w:t>9</w:t>
      </w:r>
      <w:r>
        <w:rPr/>
        <w:fldChar w:fldCharType="end"/>
      </w:r>
      <w:r>
        <w:rPr/>
        <w:t>: HT</w:t>
      </w:r>
      <w:ins w:id="507" w:author="Unknown Author" w:date="2023-11-13T19:11:55Z">
        <w:r>
          <w:rPr/>
          <w:t xml:space="preserve"> </w:t>
        </w:r>
      </w:ins>
      <w:r>
        <w:rPr/>
        <w:t>115a – two transfers of quantities of GRA+BOSm. The first between *47-NU-RA-JA and RI-TA-MA-NU-WI. The second between *301-U-RA and 7 named entities.</w:t>
      </w:r>
      <w:ins w:id="508" w:author="Unknown Author" w:date="2023-11-14T13:26:45Z">
        <w:r>
          <w:rPr/>
          <w:t xml:space="preserve"> </w:t>
        </w:r>
      </w:ins>
      <w:ins w:id="509" w:author="Unknown Author" w:date="2023-11-14T13:26:45Z">
        <w:r>
          <w:rPr/>
          <w:t>The fractions given are as suggested by Corazza (2020).</w:t>
        </w:r>
      </w:ins>
    </w:p>
    <w:p>
      <w:pPr>
        <w:pStyle w:val="TextBody"/>
        <w:spacing w:lineRule="auto" w:line="360"/>
        <w:rPr>
          <w:rFonts w:ascii="Arial" w:hAnsi="Arial"/>
          <w:color w:val="000000"/>
          <w:highlight w:val="white"/>
        </w:rPr>
      </w:pPr>
      <w:r>
        <w:rPr>
          <w:rFonts w:ascii="Arial" w:hAnsi="Arial"/>
          <w:color w:val="000000"/>
          <w:highlight w:val="white"/>
        </w:rPr>
      </w:r>
    </w:p>
    <w:p>
      <w:pPr>
        <w:pStyle w:val="PreformattedText"/>
        <w:shd w:val="clear" w:color="auto" w:fill="FFFFFF"/>
        <w:spacing w:lineRule="auto" w:line="360"/>
        <w:rPr>
          <w:sz w:val="24"/>
          <w:szCs w:val="24"/>
        </w:rPr>
      </w:pPr>
      <w:r>
        <w:rPr>
          <w:rFonts w:ascii="Arial" w:hAnsi="Arial"/>
          <w:color w:val="000000"/>
          <w:sz w:val="24"/>
          <w:szCs w:val="24"/>
          <w:highlight w:val="white"/>
        </w:rPr>
        <w:t>The tablets we classify in this group are</w:t>
      </w:r>
      <w:r>
        <w:rPr>
          <w:rFonts w:ascii="Arial" w:hAnsi="Arial"/>
          <w:i/>
          <w:iCs/>
          <w:color w:val="000000"/>
          <w:sz w:val="24"/>
          <w:szCs w:val="24"/>
          <w:highlight w:val="white"/>
        </w:rPr>
        <w:t xml:space="preserve">: </w:t>
      </w:r>
      <w:r>
        <w:rPr>
          <w:rFonts w:ascii="Arial" w:hAnsi="Arial"/>
          <w:iCs/>
          <w:color w:val="000000"/>
          <w:sz w:val="24"/>
          <w:szCs w:val="24"/>
          <w:highlight w:val="white"/>
        </w:rPr>
        <w:t>ARKH</w:t>
      </w:r>
      <w:ins w:id="510" w:author="Unknown Author" w:date="2023-11-13T18:53:11Z">
        <w:r>
          <w:rPr>
            <w:rFonts w:ascii="Arial" w:hAnsi="Arial"/>
            <w:iCs/>
            <w:color w:val="000000"/>
            <w:sz w:val="24"/>
            <w:szCs w:val="24"/>
            <w:highlight w:val="white"/>
          </w:rPr>
          <w:t xml:space="preserve"> </w:t>
        </w:r>
      </w:ins>
      <w:r>
        <w:rPr>
          <w:rFonts w:ascii="Arial" w:hAnsi="Arial"/>
          <w:iCs/>
          <w:color w:val="000000"/>
          <w:sz w:val="24"/>
          <w:szCs w:val="24"/>
          <w:highlight w:val="white"/>
        </w:rPr>
        <w:t>2, HT</w:t>
      </w:r>
      <w:ins w:id="511" w:author="Unknown Author" w:date="2023-11-13T18:53:12Z">
        <w:r>
          <w:rPr>
            <w:rFonts w:ascii="Arial" w:hAnsi="Arial"/>
            <w:iCs/>
            <w:color w:val="000000"/>
            <w:sz w:val="24"/>
            <w:szCs w:val="24"/>
            <w:highlight w:val="white"/>
          </w:rPr>
          <w:t xml:space="preserve"> </w:t>
        </w:r>
      </w:ins>
      <w:r>
        <w:rPr>
          <w:rFonts w:ascii="Arial" w:hAnsi="Arial"/>
          <w:iCs/>
          <w:color w:val="000000"/>
          <w:sz w:val="24"/>
          <w:szCs w:val="24"/>
          <w:highlight w:val="white"/>
        </w:rPr>
        <w:t>102, HT</w:t>
      </w:r>
      <w:ins w:id="512" w:author="Unknown Author" w:date="2023-11-13T18:53:14Z">
        <w:r>
          <w:rPr>
            <w:rFonts w:ascii="Arial" w:hAnsi="Arial"/>
            <w:iCs/>
            <w:color w:val="000000"/>
            <w:sz w:val="24"/>
            <w:szCs w:val="24"/>
            <w:highlight w:val="white"/>
          </w:rPr>
          <w:t xml:space="preserve"> </w:t>
        </w:r>
      </w:ins>
      <w:r>
        <w:rPr>
          <w:rFonts w:ascii="Arial" w:hAnsi="Arial"/>
          <w:iCs/>
          <w:color w:val="000000"/>
          <w:sz w:val="24"/>
          <w:szCs w:val="24"/>
          <w:highlight w:val="white"/>
        </w:rPr>
        <w:t>115a, HT</w:t>
      </w:r>
      <w:ins w:id="513" w:author="Unknown Author" w:date="2023-11-13T18:53:15Z">
        <w:r>
          <w:rPr>
            <w:rFonts w:ascii="Arial" w:hAnsi="Arial"/>
            <w:iCs/>
            <w:color w:val="000000"/>
            <w:sz w:val="24"/>
            <w:szCs w:val="24"/>
            <w:highlight w:val="white"/>
          </w:rPr>
          <w:t xml:space="preserve"> </w:t>
        </w:r>
      </w:ins>
      <w:r>
        <w:rPr>
          <w:rFonts w:ascii="Arial" w:hAnsi="Arial"/>
          <w:iCs/>
          <w:color w:val="000000"/>
          <w:sz w:val="24"/>
          <w:szCs w:val="24"/>
          <w:highlight w:val="white"/>
        </w:rPr>
        <w:t>115b, HT</w:t>
      </w:r>
      <w:ins w:id="514" w:author="Unknown Author" w:date="2023-11-13T18:53:17Z">
        <w:r>
          <w:rPr>
            <w:rFonts w:ascii="Arial" w:hAnsi="Arial"/>
            <w:iCs/>
            <w:color w:val="000000"/>
            <w:sz w:val="24"/>
            <w:szCs w:val="24"/>
            <w:highlight w:val="white"/>
          </w:rPr>
          <w:t xml:space="preserve"> </w:t>
        </w:r>
      </w:ins>
      <w:r>
        <w:rPr>
          <w:rFonts w:ascii="Arial" w:hAnsi="Arial"/>
          <w:iCs/>
          <w:color w:val="000000"/>
          <w:sz w:val="24"/>
          <w:szCs w:val="24"/>
          <w:highlight w:val="white"/>
        </w:rPr>
        <w:t>122b, HT</w:t>
      </w:r>
      <w:ins w:id="515" w:author="Unknown Author" w:date="2023-11-13T18:53:19Z">
        <w:r>
          <w:rPr>
            <w:rFonts w:ascii="Arial" w:hAnsi="Arial"/>
            <w:iCs/>
            <w:color w:val="000000"/>
            <w:sz w:val="24"/>
            <w:szCs w:val="24"/>
            <w:highlight w:val="white"/>
          </w:rPr>
          <w:t xml:space="preserve"> </w:t>
        </w:r>
      </w:ins>
      <w:r>
        <w:rPr>
          <w:rFonts w:ascii="Arial" w:hAnsi="Arial"/>
          <w:iCs/>
          <w:color w:val="000000"/>
          <w:sz w:val="24"/>
          <w:szCs w:val="24"/>
          <w:highlight w:val="white"/>
        </w:rPr>
        <w:t>13, HT</w:t>
      </w:r>
      <w:ins w:id="516" w:author="Unknown Author" w:date="2023-11-13T18:53:20Z">
        <w:r>
          <w:rPr>
            <w:rFonts w:ascii="Arial" w:hAnsi="Arial"/>
            <w:iCs/>
            <w:color w:val="000000"/>
            <w:sz w:val="24"/>
            <w:szCs w:val="24"/>
            <w:highlight w:val="white"/>
          </w:rPr>
          <w:t xml:space="preserve"> </w:t>
        </w:r>
      </w:ins>
      <w:r>
        <w:rPr>
          <w:rFonts w:ascii="Arial" w:hAnsi="Arial"/>
          <w:iCs/>
          <w:color w:val="000000"/>
          <w:sz w:val="24"/>
          <w:szCs w:val="24"/>
          <w:highlight w:val="white"/>
        </w:rPr>
        <w:t>26a, HT</w:t>
      </w:r>
      <w:ins w:id="517" w:author="Unknown Author" w:date="2023-11-13T18:53:22Z">
        <w:r>
          <w:rPr>
            <w:rFonts w:ascii="Arial" w:hAnsi="Arial"/>
            <w:iCs/>
            <w:color w:val="000000"/>
            <w:sz w:val="24"/>
            <w:szCs w:val="24"/>
            <w:highlight w:val="white"/>
          </w:rPr>
          <w:t xml:space="preserve"> </w:t>
        </w:r>
      </w:ins>
      <w:r>
        <w:rPr>
          <w:rFonts w:ascii="Arial" w:hAnsi="Arial"/>
          <w:iCs/>
          <w:color w:val="000000"/>
          <w:sz w:val="24"/>
          <w:szCs w:val="24"/>
          <w:highlight w:val="white"/>
        </w:rPr>
        <w:t>6a, HT</w:t>
      </w:r>
      <w:ins w:id="518" w:author="Unknown Author" w:date="2023-11-13T18:53:23Z">
        <w:r>
          <w:rPr>
            <w:rFonts w:ascii="Arial" w:hAnsi="Arial"/>
            <w:iCs/>
            <w:color w:val="000000"/>
            <w:sz w:val="24"/>
            <w:szCs w:val="24"/>
            <w:highlight w:val="white"/>
          </w:rPr>
          <w:t xml:space="preserve"> </w:t>
        </w:r>
      </w:ins>
      <w:r>
        <w:rPr>
          <w:rFonts w:ascii="Arial" w:hAnsi="Arial"/>
          <w:iCs/>
          <w:color w:val="000000"/>
          <w:sz w:val="24"/>
          <w:szCs w:val="24"/>
          <w:highlight w:val="white"/>
        </w:rPr>
        <w:t>6b, HT</w:t>
      </w:r>
      <w:ins w:id="519" w:author="Unknown Author" w:date="2023-11-13T18:53:24Z">
        <w:r>
          <w:rPr>
            <w:rFonts w:ascii="Arial" w:hAnsi="Arial"/>
            <w:iCs/>
            <w:color w:val="000000"/>
            <w:sz w:val="24"/>
            <w:szCs w:val="24"/>
            <w:highlight w:val="white"/>
          </w:rPr>
          <w:t xml:space="preserve"> </w:t>
        </w:r>
      </w:ins>
      <w:r>
        <w:rPr>
          <w:rFonts w:ascii="Arial" w:hAnsi="Arial"/>
          <w:iCs/>
          <w:color w:val="000000"/>
          <w:sz w:val="24"/>
          <w:szCs w:val="24"/>
          <w:highlight w:val="white"/>
        </w:rPr>
        <w:t>7a, HT</w:t>
      </w:r>
      <w:ins w:id="520" w:author="Unknown Author" w:date="2023-11-13T18:53:25Z">
        <w:r>
          <w:rPr>
            <w:rFonts w:ascii="Arial" w:hAnsi="Arial"/>
            <w:iCs/>
            <w:color w:val="000000"/>
            <w:sz w:val="24"/>
            <w:szCs w:val="24"/>
            <w:highlight w:val="white"/>
          </w:rPr>
          <w:t xml:space="preserve"> </w:t>
        </w:r>
      </w:ins>
      <w:r>
        <w:rPr>
          <w:rFonts w:ascii="Arial" w:hAnsi="Arial"/>
          <w:iCs/>
          <w:color w:val="000000"/>
          <w:sz w:val="24"/>
          <w:szCs w:val="24"/>
          <w:highlight w:val="white"/>
        </w:rPr>
        <w:t>7b, HT</w:t>
      </w:r>
      <w:ins w:id="521" w:author="Unknown Author" w:date="2023-11-13T18:53:27Z">
        <w:r>
          <w:rPr>
            <w:rFonts w:ascii="Arial" w:hAnsi="Arial"/>
            <w:iCs/>
            <w:color w:val="000000"/>
            <w:sz w:val="24"/>
            <w:szCs w:val="24"/>
            <w:highlight w:val="white"/>
          </w:rPr>
          <w:t xml:space="preserve"> </w:t>
        </w:r>
      </w:ins>
      <w:r>
        <w:rPr>
          <w:rFonts w:ascii="Arial" w:hAnsi="Arial"/>
          <w:iCs/>
          <w:color w:val="000000"/>
          <w:sz w:val="24"/>
          <w:szCs w:val="24"/>
          <w:highlight w:val="white"/>
        </w:rPr>
        <w:t>85a, HT</w:t>
      </w:r>
      <w:ins w:id="522" w:author="Unknown Author" w:date="2023-11-13T18:53:28Z">
        <w:r>
          <w:rPr>
            <w:rFonts w:ascii="Arial" w:hAnsi="Arial"/>
            <w:iCs/>
            <w:color w:val="000000"/>
            <w:sz w:val="24"/>
            <w:szCs w:val="24"/>
            <w:highlight w:val="white"/>
          </w:rPr>
          <w:t xml:space="preserve"> </w:t>
        </w:r>
      </w:ins>
      <w:r>
        <w:rPr>
          <w:rFonts w:ascii="Arial" w:hAnsi="Arial"/>
          <w:iCs/>
          <w:color w:val="000000"/>
          <w:sz w:val="24"/>
          <w:szCs w:val="24"/>
          <w:highlight w:val="white"/>
        </w:rPr>
        <w:t>86a, HT</w:t>
      </w:r>
      <w:ins w:id="523" w:author="Unknown Author" w:date="2023-11-13T18:53:29Z">
        <w:r>
          <w:rPr>
            <w:rFonts w:ascii="Arial" w:hAnsi="Arial"/>
            <w:iCs/>
            <w:color w:val="000000"/>
            <w:sz w:val="24"/>
            <w:szCs w:val="24"/>
            <w:highlight w:val="white"/>
          </w:rPr>
          <w:t xml:space="preserve"> </w:t>
        </w:r>
      </w:ins>
      <w:r>
        <w:rPr>
          <w:rFonts w:ascii="Arial" w:hAnsi="Arial"/>
          <w:iCs/>
          <w:color w:val="000000"/>
          <w:sz w:val="24"/>
          <w:szCs w:val="24"/>
          <w:highlight w:val="white"/>
        </w:rPr>
        <w:t>86b, HT</w:t>
      </w:r>
      <w:ins w:id="524" w:author="Unknown Author" w:date="2023-11-13T18:53:31Z">
        <w:r>
          <w:rPr>
            <w:rFonts w:ascii="Arial" w:hAnsi="Arial"/>
            <w:iCs/>
            <w:color w:val="000000"/>
            <w:sz w:val="24"/>
            <w:szCs w:val="24"/>
            <w:highlight w:val="white"/>
          </w:rPr>
          <w:t xml:space="preserve"> </w:t>
        </w:r>
      </w:ins>
      <w:r>
        <w:rPr>
          <w:rFonts w:ascii="Arial" w:hAnsi="Arial"/>
          <w:iCs/>
          <w:color w:val="000000"/>
          <w:sz w:val="24"/>
          <w:szCs w:val="24"/>
          <w:highlight w:val="white"/>
        </w:rPr>
        <w:t>95a, HT</w:t>
      </w:r>
      <w:ins w:id="525" w:author="Unknown Author" w:date="2023-11-13T18:53:32Z">
        <w:r>
          <w:rPr>
            <w:rFonts w:ascii="Arial" w:hAnsi="Arial"/>
            <w:iCs/>
            <w:color w:val="000000"/>
            <w:sz w:val="24"/>
            <w:szCs w:val="24"/>
            <w:highlight w:val="white"/>
          </w:rPr>
          <w:t xml:space="preserve"> </w:t>
        </w:r>
      </w:ins>
      <w:r>
        <w:rPr>
          <w:rFonts w:ascii="Arial" w:hAnsi="Arial"/>
          <w:iCs/>
          <w:color w:val="000000"/>
          <w:sz w:val="24"/>
          <w:szCs w:val="24"/>
          <w:highlight w:val="white"/>
        </w:rPr>
        <w:t>9a, ZA</w:t>
      </w:r>
      <w:ins w:id="526" w:author="Unknown Author" w:date="2023-11-13T18:53:33Z">
        <w:r>
          <w:rPr>
            <w:rFonts w:ascii="Arial" w:hAnsi="Arial"/>
            <w:iCs/>
            <w:color w:val="000000"/>
            <w:sz w:val="24"/>
            <w:szCs w:val="24"/>
            <w:highlight w:val="white"/>
          </w:rPr>
          <w:t xml:space="preserve"> </w:t>
        </w:r>
      </w:ins>
      <w:r>
        <w:rPr>
          <w:rFonts w:ascii="Arial" w:hAnsi="Arial"/>
          <w:iCs/>
          <w:color w:val="000000"/>
          <w:sz w:val="24"/>
          <w:szCs w:val="24"/>
          <w:highlight w:val="white"/>
        </w:rPr>
        <w:t>10b, ZA</w:t>
      </w:r>
      <w:ins w:id="527" w:author="Unknown Author" w:date="2023-11-13T18:53:35Z">
        <w:r>
          <w:rPr>
            <w:rFonts w:ascii="Arial" w:hAnsi="Arial"/>
            <w:iCs/>
            <w:color w:val="000000"/>
            <w:sz w:val="24"/>
            <w:szCs w:val="24"/>
            <w:highlight w:val="white"/>
          </w:rPr>
          <w:t xml:space="preserve"> </w:t>
        </w:r>
      </w:ins>
      <w:r>
        <w:rPr>
          <w:rFonts w:ascii="Arial" w:hAnsi="Arial"/>
          <w:iCs/>
          <w:color w:val="000000"/>
          <w:sz w:val="24"/>
          <w:szCs w:val="24"/>
          <w:highlight w:val="white"/>
        </w:rPr>
        <w:t>15a, ZA</w:t>
      </w:r>
      <w:ins w:id="528" w:author="Unknown Author" w:date="2023-11-13T18:53:36Z">
        <w:r>
          <w:rPr>
            <w:rFonts w:ascii="Arial" w:hAnsi="Arial"/>
            <w:iCs/>
            <w:color w:val="000000"/>
            <w:sz w:val="24"/>
            <w:szCs w:val="24"/>
            <w:highlight w:val="white"/>
          </w:rPr>
          <w:t xml:space="preserve"> </w:t>
        </w:r>
      </w:ins>
      <w:r>
        <w:rPr>
          <w:rFonts w:ascii="Arial" w:hAnsi="Arial"/>
          <w:iCs/>
          <w:color w:val="000000"/>
          <w:sz w:val="24"/>
          <w:szCs w:val="24"/>
          <w:highlight w:val="white"/>
        </w:rPr>
        <w:t>5a, ZA</w:t>
      </w:r>
      <w:ins w:id="529" w:author="Unknown Author" w:date="2023-11-13T18:53:37Z">
        <w:r>
          <w:rPr>
            <w:rFonts w:ascii="Arial" w:hAnsi="Arial"/>
            <w:iCs/>
            <w:color w:val="000000"/>
            <w:sz w:val="24"/>
            <w:szCs w:val="24"/>
            <w:highlight w:val="white"/>
          </w:rPr>
          <w:t xml:space="preserve"> </w:t>
        </w:r>
      </w:ins>
      <w:r>
        <w:rPr>
          <w:rFonts w:ascii="Arial" w:hAnsi="Arial"/>
          <w:iCs/>
          <w:color w:val="000000"/>
          <w:sz w:val="24"/>
          <w:szCs w:val="24"/>
          <w:highlight w:val="white"/>
        </w:rPr>
        <w:t>8.</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mc:AlternateContent>
          <mc:Choice Requires="wps">
            <w:drawing>
              <wp:anchor behindDoc="0" distT="0" distB="0" distL="0" distR="0" simplePos="0" locked="0" layoutInCell="1" allowOverlap="1" relativeHeight="5" wp14:anchorId="1A4BDB16">
                <wp:simplePos x="0" y="0"/>
                <wp:positionH relativeFrom="column">
                  <wp:align>center</wp:align>
                </wp:positionH>
                <wp:positionV relativeFrom="paragraph">
                  <wp:posOffset>635</wp:posOffset>
                </wp:positionV>
                <wp:extent cx="6122670" cy="6170295"/>
                <wp:effectExtent l="0" t="0" r="0" b="0"/>
                <wp:wrapSquare wrapText="bothSides"/>
                <wp:docPr id="85" name="Frame6"/>
                <a:graphic xmlns:a="http://schemas.openxmlformats.org/drawingml/2006/main">
                  <a:graphicData uri="http://schemas.microsoft.com/office/word/2010/wordprocessingShape">
                    <wps:wsp>
                      <wps:cNvSpPr/>
                      <wps:spPr>
                        <a:xfrm>
                          <a:off x="0" y="0"/>
                          <a:ext cx="6122160" cy="616968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149215" cy="4766310"/>
                                  <wp:effectExtent l="0" t="0" r="0" b="0"/>
                                  <wp:docPr id="8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 descr=""/>
                                          <pic:cNvPicPr>
                                            <a:picLocks noChangeAspect="1" noChangeArrowheads="1"/>
                                          </pic:cNvPicPr>
                                        </pic:nvPicPr>
                                        <pic:blipFill>
                                          <a:blip r:embed="rId23"/>
                                          <a:stretch>
                                            <a:fillRect/>
                                          </a:stretch>
                                        </pic:blipFill>
                                        <pic:spPr bwMode="auto">
                                          <a:xfrm>
                                            <a:off x="0" y="0"/>
                                            <a:ext cx="5149215" cy="476631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22</w:t>
                            </w:r>
                            <w:r>
                              <w:rPr>
                                <w:color w:val="000000"/>
                              </w:rPr>
                              <w:fldChar w:fldCharType="end"/>
                            </w:r>
                            <w:r>
                              <w:rPr>
                                <w:color w:val="000000"/>
                              </w:rPr>
                              <w:t xml:space="preserve">: </w:t>
                            </w:r>
                            <w:hyperlink r:id="rId24">
                              <w:r>
                                <w:rPr>
                                  <w:rStyle w:val="InternetLink"/>
                                  <w:color w:val="000000"/>
                                </w:rPr>
                                <w:t>https://lineara.xyz/network/?search</w:t>
                              </w:r>
                            </w:hyperlink>
                            <w:r>
                              <w:rPr>
                                <w:color w:val="000000"/>
                              </w:rPr>
                              <w:t>=["Single Unnamed Commodity Inter-Entity Transfer List","Single Named Commodity Inter-Entity Transfer List"]</w:t>
                            </w:r>
                          </w:p>
                        </w:txbxContent>
                      </wps:txbx>
                      <wps:bodyPr lIns="0" rIns="0" tIns="0" bIns="0">
                        <a:noAutofit/>
                      </wps:bodyPr>
                    </wps:wsp>
                  </a:graphicData>
                </a:graphic>
              </wp:anchor>
            </w:drawing>
          </mc:Choice>
          <mc:Fallback>
            <w:pict>
              <v:rect id="shape_0" ID="Frame6" stroked="f" style="position:absolute;margin-left:-0.1pt;margin-top:0.05pt;width:482pt;height:485.75pt;mso-position-horizontal:center" wp14:anchorId="1A4BDB16">
                <w10:wrap type="square"/>
                <v:fill o:detectmouseclick="t" on="false"/>
                <v:stroke color="#3465a4" joinstyle="round" endcap="flat"/>
                <v:textbox>
                  <w:txbxContent>
                    <w:p>
                      <w:pPr>
                        <w:pStyle w:val="Figure"/>
                        <w:spacing w:before="120" w:after="120"/>
                        <w:rPr>
                          <w:color w:val="000000"/>
                        </w:rPr>
                      </w:pPr>
                      <w:r>
                        <w:rPr/>
                        <w:drawing>
                          <wp:inline distT="0" distB="0" distL="0" distR="0">
                            <wp:extent cx="5149215" cy="4766310"/>
                            <wp:effectExtent l="0" t="0" r="0" b="0"/>
                            <wp:docPr id="8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 descr=""/>
                                    <pic:cNvPicPr>
                                      <a:picLocks noChangeAspect="1" noChangeArrowheads="1"/>
                                    </pic:cNvPicPr>
                                  </pic:nvPicPr>
                                  <pic:blipFill>
                                    <a:blip r:embed="rId23"/>
                                    <a:stretch>
                                      <a:fillRect/>
                                    </a:stretch>
                                  </pic:blipFill>
                                  <pic:spPr bwMode="auto">
                                    <a:xfrm>
                                      <a:off x="0" y="0"/>
                                      <a:ext cx="5149215" cy="476631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22</w:t>
                      </w:r>
                      <w:r>
                        <w:rPr>
                          <w:color w:val="000000"/>
                        </w:rPr>
                        <w:fldChar w:fldCharType="end"/>
                      </w:r>
                      <w:r>
                        <w:rPr>
                          <w:color w:val="000000"/>
                        </w:rPr>
                        <w:t xml:space="preserve">: </w:t>
                      </w:r>
                      <w:hyperlink r:id="rId25">
                        <w:r>
                          <w:rPr>
                            <w:rStyle w:val="InternetLink"/>
                            <w:color w:val="000000"/>
                          </w:rPr>
                          <w:t>https://lineara.xyz/network/?search</w:t>
                        </w:r>
                      </w:hyperlink>
                      <w:r>
                        <w:rPr>
                          <w:color w:val="000000"/>
                        </w:rPr>
                        <w:t>=["Single Unnamed Commodity Inter-Entity Transfer List","Single Named Commodity Inter-Entity Transfer List"]</w:t>
                      </w:r>
                    </w:p>
                  </w:txbxContent>
                </v:textbox>
              </v:rect>
            </w:pict>
          </mc:Fallback>
        </mc:AlternateContent>
      </w:r>
    </w:p>
    <w:p>
      <w:pPr>
        <w:pStyle w:val="TextBody"/>
        <w:spacing w:lineRule="auto" w:line="360"/>
        <w:rPr>
          <w:b/>
          <w:b/>
        </w:rPr>
      </w:pPr>
      <w:r>
        <w:rPr>
          <w:rFonts w:ascii="Arial" w:hAnsi="Arial"/>
          <w:b/>
          <w:bCs/>
          <w:color w:val="000000"/>
          <w:highlight w:val="white"/>
        </w:rPr>
        <w:t>Complex Structures</w:t>
      </w:r>
    </w:p>
    <w:p>
      <w:pPr>
        <w:pStyle w:val="TextBody"/>
        <w:spacing w:lineRule="auto" w:line="360" w:before="0" w:after="0"/>
        <w:rPr>
          <w:rFonts w:ascii="Arial" w:hAnsi="Arial"/>
          <w:color w:val="000000"/>
          <w:ins w:id="534" w:author="Unknown Author" w:date="2023-11-14T16:15:03Z"/>
          <w:highlight w:val="white"/>
        </w:rPr>
      </w:pPr>
      <w:r>
        <w:rPr>
          <w:rFonts w:ascii="Arial" w:hAnsi="Arial"/>
          <w:color w:val="000000"/>
          <w:highlight w:val="white"/>
        </w:rPr>
        <w:t>Tablets in this group display sufficient complexity to resist easy classification under any of our previous headings. This may be due to a difference in concerns from already classified tablets</w:t>
      </w:r>
      <w:ins w:id="530" w:author="Unknown Author" w:date="2023-11-14T16:14:52Z">
        <w:r>
          <w:rPr>
            <w:rFonts w:ascii="Arial" w:hAnsi="Arial"/>
            <w:color w:val="000000"/>
            <w:highlight w:val="white"/>
          </w:rPr>
          <w:t xml:space="preserve"> </w:t>
        </w:r>
      </w:ins>
      <w:ins w:id="531" w:author="Unknown Author" w:date="2023-11-14T16:14:52Z">
        <w:r>
          <w:rPr>
            <w:rFonts w:ascii="Arial" w:hAnsi="Arial"/>
            <w:color w:val="000000"/>
            <w:highlight w:val="white"/>
          </w:rPr>
          <w:t>and for that reason we will treat each of them indi</w:t>
        </w:r>
      </w:ins>
      <w:ins w:id="532" w:author="Unknown Author" w:date="2023-11-14T16:15:00Z">
        <w:r>
          <w:rPr>
            <w:rFonts w:ascii="Arial" w:hAnsi="Arial"/>
            <w:color w:val="000000"/>
            <w:highlight w:val="white"/>
          </w:rPr>
          <w:t>vidually here.</w:t>
        </w:r>
      </w:ins>
      <w:del w:id="533" w:author="Unknown Author" w:date="2023-11-14T16:15:03Z">
        <w:r>
          <w:rPr>
            <w:rFonts w:ascii="Arial" w:hAnsi="Arial"/>
            <w:color w:val="000000"/>
            <w:highlight w:val="white"/>
          </w:rPr>
          <w:delText>.</w:delText>
        </w:r>
      </w:del>
    </w:p>
    <w:p>
      <w:pPr>
        <w:pStyle w:val="TextBody"/>
        <w:spacing w:lineRule="auto" w:line="360" w:before="0" w:after="0"/>
        <w:rPr>
          <w:rFonts w:ascii="Arial" w:hAnsi="Arial"/>
          <w:color w:val="000000"/>
          <w:ins w:id="536" w:author="Unknown Author" w:date="2023-11-14T16:15:03Z"/>
          <w:highlight w:val="white"/>
        </w:rPr>
      </w:pPr>
      <w:ins w:id="535" w:author="Unknown Author" w:date="2023-11-14T16:15:03Z">
        <w:r>
          <w:rPr/>
        </w:r>
      </w:ins>
    </w:p>
    <w:p>
      <w:pPr>
        <w:pStyle w:val="TextBody"/>
        <w:spacing w:lineRule="auto" w:line="360" w:before="0" w:after="0"/>
        <w:rPr>
          <w:rFonts w:ascii="Arial" w:hAnsi="Arial"/>
          <w:color w:val="000000"/>
          <w:highlight w:val="white"/>
        </w:rPr>
      </w:pPr>
      <w:del w:id="537" w:author="Unknown Author" w:date="2023-11-14T16:15:05Z">
        <w:r>
          <w:rPr>
            <w:rFonts w:ascii="Arial" w:hAnsi="Arial"/>
            <w:color w:val="000000"/>
            <w:highlight w:val="white"/>
          </w:rPr>
          <w:delText xml:space="preserve"> </w:delText>
        </w:r>
      </w:del>
      <w:del w:id="538" w:author="Unknown Author" w:date="2023-11-14T16:15:05Z">
        <w:r>
          <w:rPr>
            <w:rFonts w:ascii="Arial" w:hAnsi="Arial"/>
            <w:color w:val="000000"/>
            <w:highlight w:val="white"/>
          </w:rPr>
          <w:delText xml:space="preserve">For example </w:delText>
        </w:r>
      </w:del>
      <w:r>
        <w:rPr>
          <w:rFonts w:ascii="Arial" w:hAnsi="Arial"/>
          <w:color w:val="000000"/>
          <w:highlight w:val="white"/>
        </w:rPr>
        <w:t>HT</w:t>
      </w:r>
      <w:ins w:id="539" w:author="Unknown Author" w:date="2023-11-13T18:53:46Z">
        <w:r>
          <w:rPr>
            <w:rFonts w:ascii="Arial" w:hAnsi="Arial"/>
            <w:color w:val="000000"/>
            <w:highlight w:val="white"/>
          </w:rPr>
          <w:t xml:space="preserve"> </w:t>
        </w:r>
      </w:ins>
      <w:r>
        <w:rPr>
          <w:rFonts w:ascii="Arial" w:hAnsi="Arial"/>
          <w:color w:val="000000"/>
          <w:highlight w:val="white"/>
        </w:rPr>
        <w:t>87 and HT</w:t>
      </w:r>
      <w:ins w:id="540" w:author="Unknown Author" w:date="2023-11-13T18:53:48Z">
        <w:r>
          <w:rPr>
            <w:rFonts w:ascii="Arial" w:hAnsi="Arial"/>
            <w:color w:val="000000"/>
            <w:highlight w:val="white"/>
          </w:rPr>
          <w:t xml:space="preserve"> </w:t>
        </w:r>
      </w:ins>
      <w:r>
        <w:rPr>
          <w:rFonts w:ascii="Arial" w:hAnsi="Arial"/>
          <w:color w:val="000000"/>
          <w:highlight w:val="white"/>
        </w:rPr>
        <w:t>117a may list people by name and not reflect any transaction function (</w:t>
      </w:r>
      <w:commentRangeStart w:id="30"/>
      <w:r>
        <w:rPr>
          <w:rFonts w:ascii="Arial" w:hAnsi="Arial"/>
          <w:color w:val="000000"/>
          <w:highlight w:val="white"/>
        </w:rPr>
        <w:t>Younger</w:t>
      </w:r>
      <w:r>
        <w:rPr>
          <w:rFonts w:ascii="Arial" w:hAnsi="Arial"/>
          <w:color w:val="000000"/>
          <w:highlight w:val="white"/>
        </w:rPr>
      </w:r>
      <w:ins w:id="541" w:author="Unknown Author" w:date="2023-11-13T18:54:59Z">
        <w:commentRangeEnd w:id="30"/>
        <w:r>
          <w:commentReference w:id="30"/>
        </w:r>
        <w:r>
          <w:rPr>
            <w:rFonts w:ascii="Arial" w:hAnsi="Arial"/>
            <w:color w:val="000000"/>
            <w:highlight w:val="white"/>
          </w:rPr>
          <w:t xml:space="preserve"> 2023</w:t>
        </w:r>
      </w:ins>
      <w:r>
        <w:rPr>
          <w:rFonts w:ascii="Arial" w:hAnsi="Arial"/>
          <w:color w:val="000000"/>
          <w:highlight w:val="white"/>
        </w:rPr>
        <w:t>). In both cases the tablet contain Entity Lists with whole numbers assigned, preceded by multiple head words.</w:t>
        <w:tab/>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ins w:id="543" w:author="Unknown Author" w:date="2023-11-13T19:01:49Z"/>
          <w:highlight w:val="white"/>
        </w:rPr>
      </w:pPr>
      <w:commentRangeStart w:id="31"/>
      <w:r>
        <w:rPr>
          <w:rFonts w:ascii="Arial" w:hAnsi="Arial"/>
          <w:color w:val="000000"/>
          <w:highlight w:val="white"/>
        </w:rPr>
        <w:t>HT</w:t>
      </w:r>
      <w:ins w:id="542" w:author="Unknown Author" w:date="2023-11-13T18:53:50Z">
        <w:r>
          <w:rPr>
            <w:rFonts w:ascii="Arial" w:hAnsi="Arial"/>
            <w:color w:val="000000"/>
            <w:highlight w:val="white"/>
          </w:rPr>
          <w:t xml:space="preserve"> </w:t>
        </w:r>
      </w:ins>
      <w:r>
        <w:rPr>
          <w:rFonts w:ascii="Arial" w:hAnsi="Arial"/>
          <w:color w:val="000000"/>
          <w:highlight w:val="white"/>
        </w:rPr>
        <w:t xml:space="preserve">88 </w:t>
      </w:r>
      <w:r>
        <w:rPr>
          <w:rFonts w:ascii="Arial" w:hAnsi="Arial"/>
          <w:color w:val="000000"/>
          <w:highlight w:val="white"/>
        </w:rPr>
      </w:r>
      <w:commentRangeEnd w:id="31"/>
      <w:r>
        <w:commentReference w:id="31"/>
      </w:r>
      <w:r>
        <w:rPr>
          <w:rFonts w:ascii="Arial" w:hAnsi="Arial"/>
          <w:color w:val="000000"/>
          <w:highlight w:val="white"/>
        </w:rPr>
        <w:t>contains a Single-Commodity Transfer list, a Commodity combined with an Entity List, and a Single-Commodity Inter-Entity Transfer List.</w:t>
      </w:r>
    </w:p>
    <w:p>
      <w:pPr>
        <w:pStyle w:val="TextBody"/>
        <w:spacing w:lineRule="auto" w:line="360" w:before="0" w:after="0"/>
        <w:rPr>
          <w:rFonts w:ascii="Arial" w:hAnsi="Arial"/>
          <w:color w:val="000000"/>
          <w:ins w:id="545" w:author="Unknown Author" w:date="2023-11-13T19:01:49Z"/>
          <w:highlight w:val="white"/>
        </w:rPr>
      </w:pPr>
      <w:ins w:id="544"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50" w:author="Unknown Author" w:date="2023-11-13T19:01:49Z"/>
          <w:highlight w:val="white"/>
        </w:rPr>
      </w:pPr>
      <w:r>
        <w:rPr>
          <w:rFonts w:ascii="Arial" w:hAnsi="Arial"/>
          <w:color w:val="000000"/>
          <w:highlight w:val="white"/>
        </w:rPr>
        <mc:AlternateContent>
          <mc:Choice Requires="wps">
            <w:drawing>
              <wp:anchor behindDoc="0" distT="0" distB="0" distL="0" distR="0" simplePos="0" locked="0" layoutInCell="1" allowOverlap="1" relativeHeight="16">
                <wp:simplePos x="0" y="0"/>
                <wp:positionH relativeFrom="column">
                  <wp:posOffset>546735</wp:posOffset>
                </wp:positionH>
                <wp:positionV relativeFrom="paragraph">
                  <wp:posOffset>-76200</wp:posOffset>
                </wp:positionV>
                <wp:extent cx="2284095" cy="3255645"/>
                <wp:effectExtent l="0" t="0" r="0" b="0"/>
                <wp:wrapSquare wrapText="largest"/>
                <wp:docPr id="89" name="Frame18"/>
                <a:graphic xmlns:a="http://schemas.openxmlformats.org/drawingml/2006/main">
                  <a:graphicData uri="http://schemas.microsoft.com/office/word/2010/wordprocessingShape">
                    <wps:wsp>
                      <wps:cNvSpPr/>
                      <wps:spPr>
                        <a:xfrm>
                          <a:off x="0" y="0"/>
                          <a:ext cx="2283480" cy="325512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283460" cy="2752090"/>
                                  <wp:effectExtent l="0" t="0" r="0" b="0"/>
                                  <wp:docPr id="9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8" descr=""/>
                                          <pic:cNvPicPr>
                                            <a:picLocks noChangeAspect="1" noChangeArrowheads="1"/>
                                          </pic:cNvPicPr>
                                        </pic:nvPicPr>
                                        <pic:blipFill>
                                          <a:blip r:embed="rId26"/>
                                          <a:stretch>
                                            <a:fillRect/>
                                          </a:stretch>
                                        </pic:blipFill>
                                        <pic:spPr bwMode="auto">
                                          <a:xfrm>
                                            <a:off x="0" y="0"/>
                                            <a:ext cx="2283460" cy="27520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23</w:t>
                            </w:r>
                            <w:r>
                              <w:rPr/>
                              <w:fldChar w:fldCharType="end"/>
                            </w:r>
                            <w:r>
                              <w:rPr/>
                              <w:t>: HT</w:t>
                            </w:r>
                            <w:ins w:id="546" w:author="Unknown Author" w:date="2023-11-13T19:12:09Z">
                              <w:r>
                                <w:rPr/>
                                <w:t xml:space="preserve"> </w:t>
                              </w:r>
                            </w:ins>
                            <w:r>
                              <w:rPr/>
                              <w:t>88 Photograph (GORILA 1975)</w:t>
                            </w:r>
                          </w:p>
                        </w:txbxContent>
                      </wps:txbx>
                      <wps:bodyPr lIns="0" rIns="0" tIns="0" bIns="0">
                        <a:noAutofit/>
                      </wps:bodyPr>
                    </wps:wsp>
                  </a:graphicData>
                </a:graphic>
              </wp:anchor>
            </w:drawing>
          </mc:Choice>
          <mc:Fallback>
            <w:pict>
              <v:rect id="shape_0" ID="Frame18" stroked="f" style="position:absolute;margin-left:43.05pt;margin-top:-6pt;width:179.75pt;height:256.25pt">
                <w10:wrap type="square"/>
                <v:fill o:detectmouseclick="t" on="false"/>
                <v:stroke color="#3465a4" joinstyle="round" endcap="flat"/>
                <v:textbox>
                  <w:txbxContent>
                    <w:p>
                      <w:pPr>
                        <w:pStyle w:val="Figure"/>
                        <w:spacing w:before="120" w:after="120"/>
                        <w:rPr/>
                      </w:pPr>
                      <w:r>
                        <w:rPr/>
                        <w:drawing>
                          <wp:inline distT="0" distB="0" distL="0" distR="0">
                            <wp:extent cx="2283460" cy="2752090"/>
                            <wp:effectExtent l="0" t="0" r="0" b="0"/>
                            <wp:docPr id="9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8" descr=""/>
                                    <pic:cNvPicPr>
                                      <a:picLocks noChangeAspect="1" noChangeArrowheads="1"/>
                                    </pic:cNvPicPr>
                                  </pic:nvPicPr>
                                  <pic:blipFill>
                                    <a:blip r:embed="rId26"/>
                                    <a:stretch>
                                      <a:fillRect/>
                                    </a:stretch>
                                  </pic:blipFill>
                                  <pic:spPr bwMode="auto">
                                    <a:xfrm>
                                      <a:off x="0" y="0"/>
                                      <a:ext cx="2283460" cy="2752090"/>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23</w:t>
                      </w:r>
                      <w:r>
                        <w:rPr/>
                        <w:fldChar w:fldCharType="end"/>
                      </w:r>
                      <w:r>
                        <w:rPr/>
                        <w:t>: HT</w:t>
                      </w:r>
                      <w:ins w:id="547" w:author="Unknown Author" w:date="2023-11-13T19:12:09Z">
                        <w:r>
                          <w:rPr/>
                          <w:t xml:space="preserve"> </w:t>
                        </w:r>
                      </w:ins>
                      <w:r>
                        <w:rPr/>
                        <w:t>88 Photograph (GORILA 1975)</w:t>
                      </w:r>
                    </w:p>
                  </w:txbxContent>
                </v:textbox>
              </v:rect>
            </w:pict>
          </mc:Fallback>
        </mc:AlternateContent>
        <mc:AlternateContent>
          <mc:Choice Requires="wps">
            <w:drawing>
              <wp:anchor behindDoc="0" distT="0" distB="0" distL="0" distR="0" simplePos="0" locked="0" layoutInCell="1" allowOverlap="1" relativeHeight="17">
                <wp:simplePos x="0" y="0"/>
                <wp:positionH relativeFrom="column">
                  <wp:posOffset>3199765</wp:posOffset>
                </wp:positionH>
                <wp:positionV relativeFrom="paragraph">
                  <wp:posOffset>-47625</wp:posOffset>
                </wp:positionV>
                <wp:extent cx="2234565" cy="3246120"/>
                <wp:effectExtent l="0" t="0" r="0" b="0"/>
                <wp:wrapSquare wrapText="largest"/>
                <wp:docPr id="93" name="Frame19"/>
                <a:graphic xmlns:a="http://schemas.openxmlformats.org/drawingml/2006/main">
                  <a:graphicData uri="http://schemas.microsoft.com/office/word/2010/wordprocessingShape">
                    <wps:wsp>
                      <wps:cNvSpPr/>
                      <wps:spPr>
                        <a:xfrm>
                          <a:off x="0" y="0"/>
                          <a:ext cx="2233800" cy="3245400"/>
                        </a:xfrm>
                        <a:prstGeom prst="rect">
                          <a:avLst/>
                        </a:prstGeom>
                        <a:noFill/>
                        <a:ln>
                          <a:noFill/>
                        </a:ln>
                      </wps:spPr>
                      <wps:style>
                        <a:lnRef idx="0"/>
                        <a:fillRef idx="0"/>
                        <a:effectRef idx="0"/>
                        <a:fontRef idx="minor"/>
                      </wps:style>
                      <wps:txbx>
                        <w:txbxContent>
                          <w:p>
                            <w:pPr>
                              <w:pStyle w:val="Figure"/>
                              <w:spacing w:before="120" w:after="120"/>
                              <w:rPr/>
                            </w:pPr>
                            <w:r>
                              <w:rPr/>
                              <w:drawing>
                                <wp:inline distT="0" distB="0" distL="0" distR="0">
                                  <wp:extent cx="2233930" cy="2742565"/>
                                  <wp:effectExtent l="0" t="0" r="0" b="0"/>
                                  <wp:docPr id="9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9" descr=""/>
                                          <pic:cNvPicPr>
                                            <a:picLocks noChangeAspect="1" noChangeArrowheads="1"/>
                                          </pic:cNvPicPr>
                                        </pic:nvPicPr>
                                        <pic:blipFill>
                                          <a:blip r:embed="rId27"/>
                                          <a:stretch>
                                            <a:fillRect/>
                                          </a:stretch>
                                        </pic:blipFill>
                                        <pic:spPr bwMode="auto">
                                          <a:xfrm>
                                            <a:off x="0" y="0"/>
                                            <a:ext cx="2233930" cy="274256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24</w:t>
                            </w:r>
                            <w:r>
                              <w:rPr/>
                              <w:fldChar w:fldCharType="end"/>
                            </w:r>
                            <w:r>
                              <w:rPr/>
                              <w:t>: HT</w:t>
                            </w:r>
                            <w:ins w:id="548" w:author="Unknown Author" w:date="2023-11-13T19:12:11Z">
                              <w:r>
                                <w:rPr/>
                                <w:t xml:space="preserve"> </w:t>
                              </w:r>
                            </w:ins>
                            <w:r>
                              <w:rPr/>
                              <w:t>88 Transcription (GORILA 1975)</w:t>
                            </w:r>
                          </w:p>
                        </w:txbxContent>
                      </wps:txbx>
                      <wps:bodyPr lIns="0" rIns="0" tIns="0" bIns="0">
                        <a:noAutofit/>
                      </wps:bodyPr>
                    </wps:wsp>
                  </a:graphicData>
                </a:graphic>
              </wp:anchor>
            </w:drawing>
          </mc:Choice>
          <mc:Fallback>
            <w:pict>
              <v:rect id="shape_0" ID="Frame19" stroked="f" style="position:absolute;margin-left:251.95pt;margin-top:-3.75pt;width:175.85pt;height:255.5pt">
                <w10:wrap type="square"/>
                <v:fill o:detectmouseclick="t" on="false"/>
                <v:stroke color="#3465a4" joinstyle="round" endcap="flat"/>
                <v:textbox>
                  <w:txbxContent>
                    <w:p>
                      <w:pPr>
                        <w:pStyle w:val="Figure"/>
                        <w:spacing w:before="120" w:after="120"/>
                        <w:rPr/>
                      </w:pPr>
                      <w:r>
                        <w:rPr/>
                        <w:drawing>
                          <wp:inline distT="0" distB="0" distL="0" distR="0">
                            <wp:extent cx="2233930" cy="2742565"/>
                            <wp:effectExtent l="0" t="0" r="0" b="0"/>
                            <wp:docPr id="9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9" descr=""/>
                                    <pic:cNvPicPr>
                                      <a:picLocks noChangeAspect="1" noChangeArrowheads="1"/>
                                    </pic:cNvPicPr>
                                  </pic:nvPicPr>
                                  <pic:blipFill>
                                    <a:blip r:embed="rId27"/>
                                    <a:stretch>
                                      <a:fillRect/>
                                    </a:stretch>
                                  </pic:blipFill>
                                  <pic:spPr bwMode="auto">
                                    <a:xfrm>
                                      <a:off x="0" y="0"/>
                                      <a:ext cx="2233930" cy="2742565"/>
                                    </a:xfrm>
                                    <a:prstGeom prst="rect">
                                      <a:avLst/>
                                    </a:prstGeom>
                                  </pic:spPr>
                                </pic:pic>
                              </a:graphicData>
                            </a:graphic>
                          </wp:inline>
                        </w:drawing>
                      </w:r>
                      <w:r>
                        <w:rPr/>
                        <w:t xml:space="preserve">Figure </w:t>
                      </w:r>
                      <w:r>
                        <w:rPr/>
                        <w:fldChar w:fldCharType="begin"/>
                      </w:r>
                      <w:r>
                        <w:rPr/>
                        <w:instrText> SEQ Figure \* ARABIC </w:instrText>
                      </w:r>
                      <w:r>
                        <w:rPr/>
                        <w:fldChar w:fldCharType="separate"/>
                      </w:r>
                      <w:r>
                        <w:rPr/>
                        <w:t>24</w:t>
                      </w:r>
                      <w:r>
                        <w:rPr/>
                        <w:fldChar w:fldCharType="end"/>
                      </w:r>
                      <w:r>
                        <w:rPr/>
                        <w:t>: HT</w:t>
                      </w:r>
                      <w:ins w:id="549" w:author="Unknown Author" w:date="2023-11-13T19:12:11Z">
                        <w:r>
                          <w:rPr/>
                          <w:t xml:space="preserve"> </w:t>
                        </w:r>
                      </w:ins>
                      <w:r>
                        <w:rPr/>
                        <w:t>88 Transcription (GORILA 1975)</w:t>
                      </w:r>
                    </w:p>
                  </w:txbxContent>
                </v:textbox>
              </v:rect>
            </w:pict>
          </mc:Fallback>
        </mc:AlternateContent>
      </w:r>
    </w:p>
    <w:p>
      <w:pPr>
        <w:pStyle w:val="TextBody"/>
        <w:spacing w:lineRule="auto" w:line="360" w:before="0" w:after="0"/>
        <w:rPr>
          <w:rFonts w:ascii="Arial" w:hAnsi="Arial"/>
          <w:color w:val="000000"/>
          <w:ins w:id="552" w:author="Unknown Author" w:date="2023-11-13T19:01:49Z"/>
          <w:highlight w:val="white"/>
        </w:rPr>
      </w:pPr>
      <w:ins w:id="551"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54" w:author="Unknown Author" w:date="2023-11-13T19:01:49Z"/>
          <w:highlight w:val="white"/>
        </w:rPr>
      </w:pPr>
      <w:ins w:id="553"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56" w:author="Unknown Author" w:date="2023-11-13T19:01:49Z"/>
          <w:highlight w:val="white"/>
        </w:rPr>
      </w:pPr>
      <w:ins w:id="555"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58" w:author="Unknown Author" w:date="2023-11-13T19:01:49Z"/>
          <w:highlight w:val="white"/>
        </w:rPr>
      </w:pPr>
      <w:ins w:id="557"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60" w:author="Unknown Author" w:date="2023-11-13T19:01:49Z"/>
          <w:highlight w:val="white"/>
        </w:rPr>
      </w:pPr>
      <w:ins w:id="559"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62" w:author="Unknown Author" w:date="2023-11-13T19:01:49Z"/>
          <w:highlight w:val="white"/>
        </w:rPr>
      </w:pPr>
      <w:ins w:id="561"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64" w:author="Unknown Author" w:date="2023-11-13T19:01:49Z"/>
          <w:highlight w:val="white"/>
        </w:rPr>
      </w:pPr>
      <w:ins w:id="563"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66" w:author="Unknown Author" w:date="2023-11-13T19:01:49Z"/>
          <w:highlight w:val="white"/>
        </w:rPr>
      </w:pPr>
      <w:ins w:id="565"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68" w:author="Unknown Author" w:date="2023-11-13T19:01:49Z"/>
          <w:highlight w:val="white"/>
        </w:rPr>
      </w:pPr>
      <w:ins w:id="567"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70" w:author="Unknown Author" w:date="2023-11-13T19:01:49Z"/>
          <w:highlight w:val="white"/>
        </w:rPr>
      </w:pPr>
      <w:ins w:id="569" w:author="Unknown Author" w:date="2023-11-13T19:01:49Z">
        <w:r>
          <w:rPr>
            <w:rFonts w:ascii="Arial" w:hAnsi="Arial"/>
            <w:color w:val="000000"/>
            <w:highlight w:val="white"/>
          </w:rPr>
        </w:r>
      </w:ins>
    </w:p>
    <w:p>
      <w:pPr>
        <w:pStyle w:val="TextBody"/>
        <w:spacing w:lineRule="auto" w:line="360" w:before="0" w:after="0"/>
        <w:rPr>
          <w:rFonts w:ascii="Arial" w:hAnsi="Arial"/>
          <w:color w:val="000000"/>
          <w:ins w:id="572" w:author="Unknown Author" w:date="2023-11-13T19:01:49Z"/>
          <w:highlight w:val="white"/>
        </w:rPr>
      </w:pPr>
      <w:ins w:id="571" w:author="Unknown Author" w:date="2023-11-13T19:01:49Z">
        <w:r>
          <w:rPr>
            <w:rFonts w:ascii="Arial" w:hAnsi="Arial"/>
            <w:color w:val="000000"/>
            <w:highlight w:val="white"/>
          </w:rPr>
        </w:r>
      </w:ins>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2410"/>
        <w:gridCol w:w="2408"/>
        <w:gridCol w:w="1"/>
        <w:gridCol w:w="2409"/>
      </w:tblGrid>
      <w:tr>
        <w:trPr/>
        <w:tc>
          <w:tcPr>
            <w:tcW w:w="4819" w:type="dxa"/>
            <w:gridSpan w:val="2"/>
            <w:tcBorders>
              <w:top w:val="single" w:sz="2" w:space="0" w:color="000000"/>
              <w:left w:val="single" w:sz="2" w:space="0" w:color="000000"/>
              <w:bottom w:val="single" w:sz="2" w:space="0" w:color="000000"/>
            </w:tcBorders>
          </w:tcPr>
          <w:p>
            <w:pPr>
              <w:pStyle w:val="PreformattedText"/>
              <w:keepNext w:val="true"/>
              <w:spacing w:lineRule="auto" w:line="360"/>
              <w:jc w:val="center"/>
              <w:rPr>
                <w:rFonts w:ascii="monospace" w:hAnsi="monospace"/>
                <w:b/>
                <w:b/>
                <w:bCs/>
                <w:color w:val="000000"/>
                <w:sz w:val="24"/>
                <w:szCs w:val="24"/>
                <w:highlight w:val="white"/>
              </w:rPr>
            </w:pPr>
            <w:r>
              <w:rPr>
                <w:rFonts w:ascii="monospace" w:hAnsi="monospace"/>
                <w:b/>
                <w:bCs/>
                <w:color w:val="000000"/>
                <w:sz w:val="24"/>
                <w:szCs w:val="24"/>
                <w:highlight w:val="white"/>
              </w:rPr>
              <w:t>Tablet Reading</w:t>
            </w:r>
          </w:p>
        </w:tc>
        <w:tc>
          <w:tcPr>
            <w:tcW w:w="2408" w:type="dxa"/>
            <w:tcBorders>
              <w:top w:val="single" w:sz="2" w:space="0" w:color="000000"/>
              <w:left w:val="single" w:sz="2" w:space="0" w:color="000000"/>
              <w:bottom w:val="single" w:sz="2" w:space="0" w:color="000000"/>
            </w:tcBorders>
          </w:tcPr>
          <w:p>
            <w:pPr>
              <w:pStyle w:val="PreformattedText"/>
              <w:spacing w:lineRule="auto" w:line="360"/>
              <w:rPr>
                <w:rFonts w:ascii="monospace" w:hAnsi="monospace"/>
                <w:b/>
                <w:b/>
                <w:bCs/>
                <w:color w:val="000000"/>
                <w:sz w:val="24"/>
                <w:szCs w:val="24"/>
                <w:highlight w:val="white"/>
              </w:rPr>
            </w:pPr>
            <w:r>
              <w:rPr>
                <w:rFonts w:ascii="monospace" w:hAnsi="monospace"/>
                <w:b/>
                <w:bCs/>
                <w:color w:val="000000"/>
                <w:sz w:val="24"/>
                <w:szCs w:val="24"/>
                <w:highlight w:val="white"/>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b/>
                <w:b/>
                <w:bCs/>
                <w:color w:val="000000"/>
                <w:sz w:val="24"/>
                <w:szCs w:val="24"/>
                <w:highlight w:val="white"/>
              </w:rPr>
            </w:pPr>
            <w:r>
              <w:rPr>
                <w:rFonts w:ascii="monospace" w:hAnsi="monospace"/>
                <w:b/>
                <w:bCs/>
                <w:color w:val="000000"/>
                <w:sz w:val="24"/>
                <w:szCs w:val="24"/>
                <w:highlight w:val="white"/>
              </w:rPr>
              <w:t>Pattern Level 2</w:t>
            </w:r>
          </w:p>
        </w:tc>
      </w:tr>
      <w:tr>
        <w:trPr/>
        <w:tc>
          <w:tcPr>
            <w:tcW w:w="2409" w:type="dxa"/>
            <w:tcBorders>
              <w:left w:val="single" w:sz="2" w:space="0" w:color="000000"/>
              <w:bottom w:val="single" w:sz="2" w:space="0" w:color="000000"/>
            </w:tcBorders>
          </w:tcPr>
          <w:p>
            <w:pPr>
              <w:pStyle w:val="PreformattedText"/>
              <w:keepNext w:val="true"/>
              <w:spacing w:lineRule="auto" w:line="360"/>
              <w:rPr>
                <w:rFonts w:ascii="monospace" w:hAnsi="monospace"/>
                <w:color w:val="000000"/>
                <w:sz w:val="24"/>
                <w:szCs w:val="24"/>
                <w:highlight w:val="white"/>
              </w:rPr>
            </w:pPr>
            <w:r>
              <w:rPr>
                <w:rFonts w:ascii="monospace" w:hAnsi="monospace"/>
                <w:color w:val="000000"/>
                <w:sz w:val="24"/>
                <w:szCs w:val="24"/>
                <w:highlight w:val="white"/>
              </w:rPr>
              <w:t xml:space="preserve">A-DU </w:t>
            </w:r>
          </w:p>
        </w:tc>
        <w:tc>
          <w:tcPr>
            <w:tcW w:w="2410"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r>
          </w:p>
        </w:tc>
        <w:tc>
          <w:tcPr>
            <w:tcW w:w="2409" w:type="dxa"/>
            <w:gridSpan w:val="2"/>
            <w:tcBorders>
              <w:left w:val="single" w:sz="2" w:space="0" w:color="000000"/>
              <w:bottom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t>Entity</w:t>
            </w:r>
          </w:p>
        </w:tc>
        <w:tc>
          <w:tcPr>
            <w:tcW w:w="2409" w:type="dxa"/>
            <w:vMerge w:val="restart"/>
            <w:tcBorders>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t>Single-Commodity Transfer list</w:t>
            </w:r>
          </w:p>
        </w:tc>
      </w:tr>
      <w:tr>
        <w:trPr/>
        <w:tc>
          <w:tcPr>
            <w:tcW w:w="2409" w:type="dxa"/>
            <w:tcBorders>
              <w:left w:val="single" w:sz="2" w:space="0" w:color="000000"/>
              <w:bottom w:val="single" w:sz="2" w:space="0" w:color="000000"/>
            </w:tcBorders>
          </w:tcPr>
          <w:p>
            <w:pPr>
              <w:pStyle w:val="PreformattedText"/>
              <w:keepNext w:val="true"/>
              <w:spacing w:lineRule="auto" w:line="360"/>
              <w:rPr>
                <w:rFonts w:ascii="monospace" w:hAnsi="monospace"/>
                <w:color w:val="000000"/>
                <w:sz w:val="24"/>
                <w:szCs w:val="24"/>
                <w:highlight w:val="white"/>
              </w:rPr>
            </w:pPr>
            <w:r>
              <w:rPr>
                <w:rFonts w:ascii="monospace" w:hAnsi="monospace"/>
                <w:color w:val="000000"/>
                <w:sz w:val="24"/>
                <w:szCs w:val="24"/>
                <w:highlight w:val="white"/>
              </w:rPr>
              <w:t>VIR+KA</w:t>
            </w:r>
          </w:p>
        </w:tc>
        <w:tc>
          <w:tcPr>
            <w:tcW w:w="2410"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t>20</w:t>
            </w:r>
          </w:p>
        </w:tc>
        <w:tc>
          <w:tcPr>
            <w:tcW w:w="2409" w:type="dxa"/>
            <w:gridSpan w:val="2"/>
            <w:tcBorders>
              <w:left w:val="single" w:sz="2" w:space="0" w:color="000000"/>
              <w:bottom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t>Commodity List</w:t>
            </w:r>
          </w:p>
        </w:tc>
        <w:tc>
          <w:tcPr>
            <w:tcW w:w="2409" w:type="dxa"/>
            <w:vMerge w:val="continue"/>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 xml:space="preserve">RE-ZA </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6</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 List</w:t>
            </w:r>
          </w:p>
        </w:tc>
        <w:tc>
          <w:tcPr>
            <w:tcW w:w="2409"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 xml:space="preserve">NI 𐄁 </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Commodity</w:t>
            </w:r>
          </w:p>
        </w:tc>
        <w:tc>
          <w:tcPr>
            <w:tcW w:w="2409"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t>Transfer List (?)</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KI-KI-NA</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7</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 List</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 xml:space="preserve">KI-RO 𐄁 </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w:t>
            </w:r>
          </w:p>
        </w:tc>
        <w:tc>
          <w:tcPr>
            <w:tcW w:w="2409"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t>Single-Commodity Inter-Entity Transfer List</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KU-PA₃-PA₃</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 List</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KA-JU</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KU-PA₃-NU</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PA-JA-RE</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SA-MA-RO</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DA-TA-RE</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KU-RO</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6</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10</w:t>
      </w:r>
      <w:r>
        <w:rPr/>
        <w:fldChar w:fldCharType="end"/>
      </w:r>
      <w:r>
        <w:rPr/>
        <w:t>: HT88</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t>We see a similar structure to ‘N</w:t>
      </w:r>
      <w:commentRangeStart w:id="32"/>
      <w:r>
        <w:rPr>
          <w:rFonts w:ascii="Arial" w:hAnsi="Arial"/>
          <w:color w:val="000000"/>
          <w:highlight w:val="white"/>
        </w:rPr>
        <w:t>I</w:t>
      </w:r>
      <w:r>
        <w:rPr>
          <w:rFonts w:ascii="monospace" w:hAnsi="monospace"/>
          <w:color w:val="000000"/>
          <w:highlight w:val="white"/>
        </w:rPr>
        <w:t>𐄁</w:t>
      </w:r>
      <w:r>
        <w:rPr>
          <w:rFonts w:ascii="Arial" w:hAnsi="Arial"/>
          <w:color w:val="000000"/>
          <w:highlight w:val="white"/>
        </w:rPr>
        <w:t xml:space="preserve"> </w:t>
      </w:r>
      <w:r>
        <w:rPr>
          <w:rFonts w:ascii="Arial" w:hAnsi="Arial"/>
          <w:color w:val="000000"/>
          <w:highlight w:val="white"/>
        </w:rPr>
      </w:r>
      <w:commentRangeEnd w:id="32"/>
      <w:r>
        <w:commentReference w:id="32"/>
      </w:r>
      <w:r>
        <w:rPr>
          <w:rFonts w:ascii="Arial" w:hAnsi="Arial"/>
          <w:color w:val="000000"/>
          <w:highlight w:val="white"/>
        </w:rPr>
        <w:t>KI-KI-NA 7’ in HT</w:t>
      </w:r>
      <w:ins w:id="573" w:author="Unknown Author" w:date="2023-11-13T19:12:23Z">
        <w:r>
          <w:rPr>
            <w:rFonts w:ascii="Arial" w:hAnsi="Arial"/>
            <w:color w:val="000000"/>
            <w:highlight w:val="white"/>
          </w:rPr>
          <w:t xml:space="preserve"> </w:t>
        </w:r>
      </w:ins>
      <w:r>
        <w:rPr>
          <w:rFonts w:ascii="Arial" w:hAnsi="Arial"/>
          <w:color w:val="000000"/>
          <w:highlight w:val="white"/>
        </w:rPr>
        <w:t>15: ‘*188</w:t>
      </w:r>
      <w:r>
        <w:rPr>
          <w:rFonts w:ascii="monospace" w:hAnsi="monospace"/>
          <w:color w:val="000000"/>
          <w:highlight w:val="white"/>
        </w:rPr>
        <w:t>𐄁</w:t>
      </w:r>
      <w:r>
        <w:rPr>
          <w:rFonts w:ascii="Arial" w:hAnsi="Arial"/>
          <w:color w:val="000000"/>
          <w:highlight w:val="white"/>
        </w:rPr>
        <w:t xml:space="preserve"> KI-RO 400’. Since it is not common it may be a variation on the ‘Transfer List’, e.g. ‘KI-KI-NA</w:t>
      </w:r>
      <w:r>
        <w:rPr>
          <w:rFonts w:ascii="monospace" w:hAnsi="monospace"/>
          <w:color w:val="000000"/>
          <w:highlight w:val="white"/>
        </w:rPr>
        <w:t>𐄁 NI 7’. Also in HT</w:t>
      </w:r>
      <w:ins w:id="574" w:author="Unknown Author" w:date="2023-11-13T19:12:28Z">
        <w:r>
          <w:rPr>
            <w:rFonts w:ascii="monospace" w:hAnsi="monospace"/>
            <w:color w:val="000000"/>
            <w:highlight w:val="white"/>
          </w:rPr>
          <w:t xml:space="preserve"> </w:t>
        </w:r>
      </w:ins>
      <w:r>
        <w:rPr>
          <w:rFonts w:ascii="monospace" w:hAnsi="monospace"/>
          <w:color w:val="000000"/>
          <w:highlight w:val="white"/>
        </w:rPr>
        <w:t>103.</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pPr>
      <w:r>
        <w:rPr>
          <w:rFonts w:ascii="Arial" w:hAnsi="Arial"/>
          <w:color w:val="000000"/>
          <w:highlight w:val="white"/>
        </w:rPr>
        <w:t>HT</w:t>
      </w:r>
      <w:ins w:id="575" w:author="Unknown Author" w:date="2023-11-13T19:12:31Z">
        <w:r>
          <w:rPr>
            <w:rFonts w:ascii="Arial" w:hAnsi="Arial"/>
            <w:color w:val="000000"/>
            <w:highlight w:val="white"/>
          </w:rPr>
          <w:t xml:space="preserve"> </w:t>
        </w:r>
      </w:ins>
      <w:r>
        <w:rPr>
          <w:rFonts w:ascii="Arial" w:hAnsi="Arial"/>
          <w:color w:val="000000"/>
          <w:highlight w:val="white"/>
        </w:rPr>
        <w:t>96a contains 4 head words. If the first three are to be considered separately then the text from SI-MI-TA to the dividing line may be read as a Single Commodity Transfer List.</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t>TY</w:t>
      </w:r>
      <w:ins w:id="576" w:author="Unknown Author" w:date="2023-11-13T19:12:34Z">
        <w:r>
          <w:rPr>
            <w:rFonts w:ascii="Arial" w:hAnsi="Arial"/>
            <w:color w:val="000000"/>
            <w:highlight w:val="white"/>
          </w:rPr>
          <w:t xml:space="preserve"> </w:t>
        </w:r>
      </w:ins>
      <w:r>
        <w:rPr>
          <w:rFonts w:ascii="Arial" w:hAnsi="Arial"/>
          <w:color w:val="000000"/>
          <w:highlight w:val="white"/>
        </w:rPr>
        <w:t>2 may be a list of commodities or entities (commodities seems more likely). If the entries beginning with *309 are indeed commodities then the tablet consists of a Commodity List followed by a Transfer List (with PA-DA-RU).</w:t>
      </w:r>
      <w:r>
        <w:rPr>
          <w:rStyle w:val="FootnoteAnchor"/>
          <w:rFonts w:ascii="Arial" w:hAnsi="Arial"/>
          <w:color w:val="000000"/>
          <w:highlight w:val="white"/>
        </w:rPr>
        <w:footnoteReference w:id="5"/>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monospace" w:hAnsi="monospace"/>
          <w:color w:val="000000"/>
          <w:highlight w:val="white"/>
        </w:rPr>
      </w:pPr>
      <w:r>
        <w:rPr>
          <w:rFonts w:ascii="monospace" w:hAnsi="monospace"/>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rPr/>
      </w:pPr>
      <w:r>
        <w:rPr/>
      </w:r>
    </w:p>
    <w:p>
      <w:pPr>
        <w:pStyle w:val="Heading2"/>
        <w:spacing w:lineRule="auto" w:line="360" w:before="360" w:after="120"/>
        <w:rPr>
          <w:rFonts w:ascii="Arial" w:hAnsi="Arial"/>
          <w:b w:val="false"/>
          <w:b w:val="false"/>
          <w:color w:val="000000"/>
          <w:sz w:val="24"/>
          <w:szCs w:val="24"/>
        </w:rPr>
      </w:pPr>
      <w:r>
        <w:rPr>
          <w:rFonts w:ascii="Arial" w:hAnsi="Arial"/>
          <w:b w:val="false"/>
          <w:color w:val="000000"/>
          <w:sz w:val="24"/>
          <w:szCs w:val="24"/>
        </w:rPr>
        <w:t>2. Constructing a Network Graph</w:t>
      </w:r>
    </w:p>
    <w:p>
      <w:pPr>
        <w:pStyle w:val="TextBody"/>
        <w:spacing w:lineRule="auto" w:line="360" w:before="0" w:after="0"/>
        <w:rPr>
          <w:rFonts w:ascii="Arial" w:hAnsi="Arial"/>
          <w:color w:val="000000"/>
        </w:rPr>
      </w:pPr>
      <w:r>
        <w:rPr>
          <w:rFonts w:ascii="Arial" w:hAnsi="Arial"/>
          <w:color w:val="000000"/>
        </w:rPr>
        <w:t xml:space="preserve">In order to create a network graph that visualizes the transactions between proposed entities we chose a third-party </w:t>
      </w:r>
      <w:commentRangeStart w:id="33"/>
      <w:r>
        <w:rPr>
          <w:rFonts w:ascii="Arial" w:hAnsi="Arial"/>
          <w:color w:val="000000"/>
        </w:rPr>
        <w:t xml:space="preserve">javascript library called </w:t>
      </w:r>
      <w:ins w:id="577" w:author="Unknown Author" w:date="2023-11-13T19:14:56Z">
        <w:r>
          <w:rPr>
            <w:rFonts w:ascii="Arial" w:hAnsi="Arial"/>
            <w:color w:val="000000"/>
          </w:rPr>
          <w:t>‘</w:t>
        </w:r>
      </w:ins>
      <w:del w:id="578" w:author="Unknown Author" w:date="2023-11-13T19:16:25Z">
        <w:r>
          <w:rPr>
            <w:rFonts w:ascii="Arial" w:hAnsi="Arial"/>
            <w:color w:val="000000"/>
          </w:rPr>
          <w:delText>v</w:delText>
        </w:r>
      </w:del>
      <w:ins w:id="579" w:author="Unknown Author" w:date="2023-11-14T13:29:39Z">
        <w:r>
          <w:rPr>
            <w:rFonts w:ascii="Arial" w:hAnsi="Arial"/>
            <w:i/>
            <w:iCs/>
            <w:color w:val="000000"/>
          </w:rPr>
          <w:t>v</w:t>
        </w:r>
      </w:ins>
      <w:r>
        <w:rPr>
          <w:rFonts w:ascii="Arial" w:hAnsi="Arial"/>
          <w:i/>
          <w:iCs/>
          <w:color w:val="000000"/>
          <w:rPrChange w:id="0" w:author="Unknown Author" w:date="2023-11-14T16:16:09Z"/>
        </w:rPr>
        <w:t>is</w:t>
      </w:r>
      <w:ins w:id="581" w:author="Unknown Author" w:date="2023-11-14T13:29:41Z">
        <w:r>
          <w:rPr>
            <w:rFonts w:ascii="Arial" w:hAnsi="Arial"/>
            <w:i/>
            <w:iCs/>
            <w:color w:val="000000"/>
          </w:rPr>
          <w:t>-</w:t>
        </w:r>
      </w:ins>
      <w:ins w:id="582" w:author="Unknown Author" w:date="2023-11-14T13:29:41Z">
        <w:r>
          <w:rPr>
            <w:rFonts w:ascii="Arial" w:hAnsi="Arial"/>
            <w:i/>
            <w:iCs/>
            <w:color w:val="000000"/>
          </w:rPr>
          <w:t>network</w:t>
        </w:r>
      </w:ins>
      <w:ins w:id="583" w:author="Unknown Author" w:date="2023-11-13T19:14:57Z">
        <w:r>
          <w:rPr>
            <w:rFonts w:ascii="Arial" w:hAnsi="Arial"/>
            <w:color w:val="000000"/>
          </w:rPr>
          <w:t>’</w:t>
        </w:r>
      </w:ins>
      <w:ins w:id="584" w:author="Unknown Author" w:date="2023-11-14T13:29:50Z">
        <w:r>
          <w:rPr>
            <w:rFonts w:ascii="Arial" w:hAnsi="Arial"/>
            <w:color w:val="000000"/>
          </w:rPr>
          <w:t xml:space="preserve"> </w:t>
        </w:r>
      </w:ins>
      <w:ins w:id="585" w:author="Unknown Author" w:date="2023-11-14T13:29:50Z">
        <w:r>
          <w:rPr>
            <w:rFonts w:ascii="Arial" w:hAnsi="Arial"/>
            <w:color w:val="000000"/>
          </w:rPr>
          <w:t>(Vis 2023)</w:t>
        </w:r>
      </w:ins>
      <w:r>
        <w:rPr>
          <w:rFonts w:ascii="Arial" w:hAnsi="Arial"/>
          <w:color w:val="000000"/>
        </w:rPr>
        <w:t xml:space="preserve">. This </w:t>
      </w:r>
      <w:ins w:id="586" w:author="Unknown Author" w:date="2023-11-13T19:15:43Z">
        <w:r>
          <w:rPr>
            <w:rFonts w:ascii="Arial" w:hAnsi="Arial"/>
            <w:color w:val="000000"/>
          </w:rPr>
          <w:t>is a module of computer code written in the Javascript programming language that can be embedded in</w:t>
        </w:r>
      </w:ins>
      <w:ins w:id="587" w:author="Unknown Author" w:date="2023-11-13T19:16:00Z">
        <w:r>
          <w:rPr>
            <w:rFonts w:ascii="Arial" w:hAnsi="Arial"/>
            <w:color w:val="000000"/>
          </w:rPr>
          <w:t xml:space="preserve"> a website and </w:t>
        </w:r>
      </w:ins>
      <w:del w:id="588" w:author="Unknown Author" w:date="2023-11-13T19:16:05Z">
        <w:r>
          <w:rPr>
            <w:rFonts w:ascii="Arial" w:hAnsi="Arial"/>
            <w:color w:val="000000"/>
          </w:rPr>
          <w:delText xml:space="preserve">can be </w:delText>
        </w:r>
      </w:del>
      <w:r>
        <w:rPr>
          <w:rFonts w:ascii="Arial" w:hAnsi="Arial"/>
          <w:color w:val="000000"/>
        </w:rPr>
        <w:t>used</w:t>
      </w:r>
      <w:del w:id="589" w:author="Unknown Author" w:date="2023-11-13T19:18:56Z">
        <w:r>
          <w:rPr>
            <w:rFonts w:ascii="Arial" w:hAnsi="Arial"/>
            <w:color w:val="000000"/>
          </w:rPr>
          <w:delText xml:space="preserve"> </w:delText>
        </w:r>
      </w:del>
      <w:ins w:id="590" w:author="Unknown Author" w:date="2023-11-13T19:18:56Z">
        <w:r>
          <w:rPr>
            <w:rFonts w:ascii="Arial" w:hAnsi="Arial"/>
            <w:color w:val="000000"/>
          </w:rPr>
          <w:t xml:space="preserve"> by the website </w:t>
        </w:r>
      </w:ins>
      <w:r>
        <w:rPr>
          <w:rFonts w:ascii="Arial" w:hAnsi="Arial"/>
          <w:color w:val="000000"/>
        </w:rPr>
        <w:t xml:space="preserve">to display an interactive network graph in </w:t>
      </w:r>
      <w:del w:id="591" w:author="Unknown Author" w:date="2023-11-13T19:19:05Z">
        <w:r>
          <w:rPr>
            <w:rFonts w:ascii="Arial" w:hAnsi="Arial"/>
            <w:color w:val="000000"/>
          </w:rPr>
          <w:delText>a</w:delText>
        </w:r>
      </w:del>
      <w:ins w:id="592" w:author="Unknown Author" w:date="2023-11-13T19:19:05Z">
        <w:r>
          <w:rPr>
            <w:rFonts w:ascii="Arial" w:hAnsi="Arial"/>
            <w:color w:val="000000"/>
          </w:rPr>
          <w:t xml:space="preserve">the </w:t>
        </w:r>
      </w:ins>
      <w:ins w:id="593" w:author="Unknown Author" w:date="2023-11-13T19:32:17Z">
        <w:r>
          <w:rPr>
            <w:rFonts w:ascii="Arial" w:hAnsi="Arial"/>
            <w:color w:val="000000"/>
            <w:sz w:val="24"/>
          </w:rPr>
          <w:t>user’s</w:t>
        </w:r>
      </w:ins>
      <w:r>
        <w:rPr>
          <w:rFonts w:ascii="Arial" w:hAnsi="Arial"/>
          <w:color w:val="000000"/>
        </w:rPr>
        <w:t xml:space="preserve"> web browser. </w:t>
      </w:r>
      <w:ins w:id="594" w:author="Unknown Author" w:date="2023-11-13T19:16:16Z">
        <w:r>
          <w:rPr>
            <w:rFonts w:ascii="Arial" w:hAnsi="Arial"/>
            <w:color w:val="000000"/>
          </w:rPr>
          <w:t xml:space="preserve">In order to achieve this, </w:t>
        </w:r>
      </w:ins>
      <w:del w:id="595" w:author="Unknown Author" w:date="2023-11-14T16:15:59Z">
        <w:r>
          <w:rPr>
            <w:rFonts w:ascii="Arial" w:hAnsi="Arial"/>
            <w:color w:val="000000"/>
          </w:rPr>
          <w:delText>V</w:delText>
        </w:r>
      </w:del>
      <w:ins w:id="596" w:author="Unknown Author" w:date="2023-11-14T16:15:59Z">
        <w:r>
          <w:rPr>
            <w:rFonts w:ascii="Arial" w:hAnsi="Arial"/>
            <w:i/>
            <w:iCs/>
            <w:color w:val="000000"/>
          </w:rPr>
          <w:t>v</w:t>
        </w:r>
      </w:ins>
      <w:r>
        <w:rPr>
          <w:rFonts w:ascii="Arial" w:hAnsi="Arial"/>
          <w:i/>
          <w:iCs/>
          <w:color w:val="000000"/>
          <w:rPrChange w:id="0" w:author="Unknown Author" w:date="2023-11-14T16:16:05Z"/>
        </w:rPr>
        <w:t>is</w:t>
      </w:r>
      <w:ins w:id="598" w:author="Unknown Author" w:date="2023-11-14T16:16:01Z">
        <w:r>
          <w:rPr>
            <w:rFonts w:ascii="Arial" w:hAnsi="Arial"/>
            <w:i/>
            <w:iCs/>
            <w:color w:val="000000"/>
          </w:rPr>
          <w:t>-</w:t>
        </w:r>
      </w:ins>
      <w:ins w:id="599" w:author="Unknown Author" w:date="2023-11-14T16:16:01Z">
        <w:r>
          <w:rPr>
            <w:rFonts w:ascii="Arial" w:hAnsi="Arial"/>
            <w:i/>
            <w:iCs/>
            <w:color w:val="000000"/>
          </w:rPr>
          <w:t>network</w:t>
        </w:r>
      </w:ins>
      <w:r>
        <w:rPr>
          <w:rFonts w:ascii="Arial" w:hAnsi="Arial"/>
          <w:color w:val="000000"/>
        </w:rPr>
        <w:t xml:space="preserve"> requires us to build a database of nodes (entities) with transactions as the edges between the nodes. The most convenient way of doing this is to construct a </w:t>
      </w:r>
      <w:ins w:id="600" w:author="Unknown Author" w:date="2023-11-13T19:16:58Z">
        <w:r>
          <w:rPr>
            <w:rFonts w:ascii="Arial" w:hAnsi="Arial"/>
            <w:color w:val="000000"/>
          </w:rPr>
          <w:t xml:space="preserve">simple </w:t>
        </w:r>
      </w:ins>
      <w:ins w:id="601" w:author="Unknown Author" w:date="2023-11-13T19:17:00Z">
        <w:r>
          <w:rPr>
            <w:rFonts w:ascii="Arial" w:hAnsi="Arial"/>
            <w:color w:val="000000"/>
          </w:rPr>
          <w:t xml:space="preserve">text </w:t>
        </w:r>
      </w:ins>
      <w:r>
        <w:rPr>
          <w:rFonts w:ascii="Arial" w:hAnsi="Arial"/>
          <w:color w:val="000000"/>
        </w:rPr>
        <w:t xml:space="preserve">file </w:t>
      </w:r>
      <w:ins w:id="602" w:author="Unknown Author" w:date="2023-11-13T19:17:04Z">
        <w:r>
          <w:rPr>
            <w:rFonts w:ascii="Arial" w:hAnsi="Arial"/>
            <w:color w:val="000000"/>
          </w:rPr>
          <w:t xml:space="preserve">for each tablet with the content formatted in such a way </w:t>
        </w:r>
      </w:ins>
      <w:del w:id="603" w:author="Unknown Author" w:date="2023-11-13T19:18:02Z">
        <w:r>
          <w:rPr>
            <w:rFonts w:ascii="Arial" w:hAnsi="Arial"/>
            <w:color w:val="000000"/>
          </w:rPr>
          <w:delText>in JSON format for</w:delText>
        </w:r>
      </w:del>
      <w:r>
        <w:rPr>
          <w:rFonts w:ascii="Arial" w:hAnsi="Arial"/>
          <w:color w:val="000000"/>
        </w:rPr>
        <w:t xml:space="preserve"> </w:t>
      </w:r>
      <w:r>
        <w:rPr>
          <w:rFonts w:ascii="Arial" w:hAnsi="Arial"/>
          <w:color w:val="000000"/>
        </w:rPr>
      </w:r>
      <w:del w:id="604" w:author="Unknown Author" w:date="2023-11-13T19:17:58Z">
        <w:commentRangeEnd w:id="33"/>
        <w:r>
          <w:commentReference w:id="33"/>
        </w:r>
        <w:r>
          <w:rPr>
            <w:rFonts w:ascii="Arial" w:hAnsi="Arial"/>
            <w:color w:val="000000"/>
          </w:rPr>
          <w:delText xml:space="preserve">each tablet </w:delText>
        </w:r>
      </w:del>
      <w:r>
        <w:rPr>
          <w:rFonts w:ascii="Arial" w:hAnsi="Arial"/>
          <w:color w:val="000000"/>
        </w:rPr>
        <w:t xml:space="preserve">that </w:t>
      </w:r>
      <w:ins w:id="605" w:author="Unknown Author" w:date="2023-11-13T19:18:19Z">
        <w:r>
          <w:rPr>
            <w:rFonts w:ascii="Arial" w:hAnsi="Arial"/>
            <w:color w:val="000000"/>
          </w:rPr>
          <w:t xml:space="preserve">it </w:t>
        </w:r>
      </w:ins>
      <w:r>
        <w:rPr>
          <w:rFonts w:ascii="Arial" w:hAnsi="Arial"/>
          <w:color w:val="000000"/>
        </w:rPr>
        <w:t>identifies the proposed nodes in the graph and includes metadata identifying the commodities and values for each transaction between the nodes.</w:t>
      </w:r>
      <w:r>
        <w:rPr>
          <w:rStyle w:val="FootnoteAnchor"/>
          <w:rFonts w:ascii="Arial" w:hAnsi="Arial"/>
          <w:color w:val="000000"/>
        </w:rPr>
        <w:footnoteReference w:id="6"/>
      </w:r>
      <w:r>
        <w:rPr>
          <w:rFonts w:ascii="Arial" w:hAnsi="Arial"/>
          <w:color w:val="000000"/>
        </w:rPr>
        <w:t xml:space="preserve"> An example of what this looks like for the pa</w:t>
      </w:r>
      <w:ins w:id="606" w:author="Unknown Author" w:date="2023-11-13T19:18:35Z">
        <w:r>
          <w:rPr>
            <w:rFonts w:ascii="Arial" w:hAnsi="Arial"/>
            <w:color w:val="000000"/>
          </w:rPr>
          <w:t>i</w:t>
        </w:r>
      </w:ins>
      <w:r>
        <w:rPr>
          <w:rFonts w:ascii="Arial" w:hAnsi="Arial"/>
          <w:color w:val="000000"/>
        </w:rPr>
        <w:t xml:space="preserve">r of relatively simple ‘Transfer Lists’ given in </w:t>
      </w:r>
      <w:commentRangeStart w:id="34"/>
      <w:r>
        <w:rPr>
          <w:rFonts w:ascii="Arial" w:hAnsi="Arial"/>
          <w:color w:val="000000"/>
        </w:rPr>
        <w:t>HT</w:t>
      </w:r>
      <w:ins w:id="607" w:author="Unknown Author" w:date="2023-11-13T19:14:35Z">
        <w:r>
          <w:rPr>
            <w:rFonts w:ascii="Arial" w:hAnsi="Arial"/>
            <w:color w:val="000000"/>
          </w:rPr>
          <w:t xml:space="preserve"> </w:t>
        </w:r>
      </w:ins>
      <w:r>
        <w:rPr>
          <w:rFonts w:ascii="Arial" w:hAnsi="Arial"/>
          <w:color w:val="000000"/>
        </w:rPr>
        <w:t xml:space="preserve">121 </w:t>
      </w:r>
      <w:r>
        <w:rPr>
          <w:rFonts w:ascii="Arial" w:hAnsi="Arial"/>
          <w:color w:val="000000"/>
        </w:rPr>
      </w:r>
      <w:ins w:id="608" w:author="Unknown Author" w:date="2023-11-14T13:31:32Z">
        <w:commentRangeEnd w:id="34"/>
        <w:r>
          <w:commentReference w:id="34"/>
        </w:r>
        <w:r>
          <w:rPr>
            <w:rFonts w:ascii="Arial" w:hAnsi="Arial"/>
            <w:color w:val="000000"/>
          </w:rPr>
          <w:commentReference w:id="35"/>
        </w:r>
      </w:ins>
      <w:r>
        <w:rPr>
          <w:rFonts w:ascii="Arial" w:hAnsi="Arial"/>
          <w:color w:val="000000"/>
        </w:rPr>
        <w:t>is as follows:</w:t>
      </w:r>
    </w:p>
    <w:p>
      <w:pPr>
        <w:pStyle w:val="TextBody"/>
        <w:spacing w:lineRule="auto" w:line="360"/>
        <w:rPr/>
      </w:pPr>
      <w:r>
        <w:rPr/>
      </w:r>
    </w:p>
    <w:p>
      <w:pPr>
        <w:pStyle w:val="TextBody"/>
        <w:spacing w:lineRule="auto" w:line="360" w:before="0" w:after="0"/>
        <w:rPr>
          <w:rFonts w:ascii="monospace" w:hAnsi="monospace" w:cs="monospace"/>
          <w:color w:val="000000"/>
        </w:rPr>
      </w:pP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"name": "HT121",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"transactions": [</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"sender",</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"Haghia Triada Magazine"</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"sender",</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"Haghia Triada Magazine"</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"words": [</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"recipient",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"KI-RI-TA₂",</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𐘸𐘭𐘷</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"OLE+QE+DI",</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𐜘</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"10",</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"𐄐"</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"recipient",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"SA-RA₂",</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𐘞𐘽</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"GRA",</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𐙉</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"5",</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"𐄋"</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"OLE",</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𐙖</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"4",</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"𐄊"</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3,</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"NI",</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𐘝</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3,</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"𐄈"</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4,</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"VIN",</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𐙍</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4,</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"3",</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"𐄉"</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5,</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"*23M",</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𐘖</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5,</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"3",</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"𐄉"</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w:t>
      </w:r>
    </w:p>
    <w:p>
      <w:pPr>
        <w:pStyle w:val="TextBody"/>
        <w:spacing w:lineRule="auto" w:line="360"/>
        <w:rPr>
          <w:rFonts w:ascii="monospace" w:hAnsi="monospace" w:cs="monospace"/>
        </w:rPr>
      </w:pPr>
      <w:r>
        <w:rPr>
          <w:rFonts w:cs="monospace" w:ascii="monospace" w:hAnsi="monospace"/>
        </w:rPr>
      </w:r>
    </w:p>
    <w:p>
      <w:pPr>
        <w:pStyle w:val="TextBody"/>
        <w:spacing w:lineRule="auto" w:line="360" w:before="0" w:after="0"/>
        <w:rPr/>
      </w:pPr>
      <w:commentRangeStart w:id="36"/>
      <w:r>
        <w:rPr>
          <w:rFonts w:ascii="Arial" w:hAnsi="Arial"/>
          <w:color w:val="000000"/>
        </w:rPr>
        <w:t xml:space="preserve">For each transaction we designate ‘sender’ and ‘recipient’ nodes - these are convenience terms only since we are not presenting a directed graph and do not have a strong hypothesis on which direction the commodities are flowing in any given ‘Transfer List’. </w:t>
      </w:r>
      <w:r>
        <w:rPr>
          <w:rFonts w:ascii="Arial" w:hAnsi="Arial"/>
          <w:color w:val="000000"/>
        </w:rPr>
      </w:r>
      <w:commentRangeEnd w:id="36"/>
      <w:r>
        <w:commentReference w:id="36"/>
      </w:r>
      <w:r>
        <w:rPr>
          <w:rFonts w:ascii="Arial" w:hAnsi="Arial"/>
          <w:color w:val="000000"/>
        </w:rPr>
        <w:t xml:space="preserve">For each commodity and value that we propose is passing between the nodes we assign a unique transactionID. Each combination of commodityID and transactionID will constitute a unique edge between the two nodes associated with that transaction. In the above example there are 5 edges between the administrative centre (the ‘Haghia Triada Magazine’) and </w:t>
      </w:r>
      <w:commentRangeStart w:id="37"/>
      <w:r>
        <w:rPr>
          <w:rFonts w:ascii="Arial" w:hAnsi="Arial"/>
          <w:color w:val="000000"/>
        </w:rPr>
        <w:t>SA-RA</w:t>
      </w:r>
      <w:r>
        <w:rPr>
          <w:color w:val="000000"/>
        </w:rPr>
        <w:t>₂</w:t>
      </w:r>
      <w:r>
        <w:rPr>
          <w:rFonts w:ascii="Arial" w:hAnsi="Arial"/>
          <w:color w:val="000000"/>
        </w:rPr>
        <w:t>.</w:t>
      </w:r>
      <w:ins w:id="609" w:author="Unknown Author" w:date="2023-11-14T16:23:41Z">
        <w:r>
          <w:rPr>
            <w:rFonts w:ascii="Arial" w:hAnsi="Arial"/>
            <w:color w:val="000000"/>
          </w:rPr>
          <w:t xml:space="preserve"> </w:t>
        </w:r>
      </w:ins>
      <w:ins w:id="610" w:author="Unknown Author" w:date="2023-11-14T16:24:28Z">
        <w:r>
          <w:rPr>
            <w:rFonts w:ascii="Arial" w:hAnsi="Arial"/>
            <w:color w:val="000000"/>
          </w:rPr>
          <w:t xml:space="preserve">As we construct our graph in this way, the assumptions underlying our analysis of the tablets becomes strongly apparent. We assume the tablets included in the analyst contain a </w:t>
        </w:r>
      </w:ins>
      <w:ins w:id="611" w:author="Unknown Author" w:date="2023-11-14T16:25:00Z">
        <w:r>
          <w:rPr>
            <w:rFonts w:ascii="Arial" w:hAnsi="Arial"/>
            <w:color w:val="000000"/>
          </w:rPr>
          <w:t>record of goods transfers between entities</w:t>
        </w:r>
      </w:ins>
      <w:r>
        <w:rPr>
          <w:rFonts w:ascii="Arial" w:hAnsi="Arial"/>
          <w:color w:val="000000"/>
        </w:rPr>
      </w:r>
      <w:ins w:id="612" w:author="Unknown Author" w:date="2023-11-14T16:25:24Z">
        <w:commentRangeEnd w:id="37"/>
        <w:r>
          <w:commentReference w:id="37"/>
        </w:r>
        <w:r>
          <w:rPr>
            <w:rFonts w:ascii="Arial" w:hAnsi="Arial"/>
            <w:color w:val="000000"/>
          </w:rPr>
          <w:t xml:space="preserve"> </w:t>
        </w:r>
      </w:ins>
      <w:ins w:id="613" w:author="Unknown Author" w:date="2023-11-14T16:25:24Z">
        <w:r>
          <w:rPr>
            <w:rFonts w:ascii="Arial" w:hAnsi="Arial"/>
            <w:color w:val="000000"/>
          </w:rPr>
          <w:t xml:space="preserve">rather than a record of goods stored (for example). We may contend that this view is supported by the relative absence of simple ‘Commodity Lists’ </w:t>
        </w:r>
      </w:ins>
      <w:ins w:id="614" w:author="Unknown Author" w:date="2023-11-14T16:26:00Z">
        <w:r>
          <w:rPr>
            <w:rFonts w:ascii="Arial" w:hAnsi="Arial"/>
            <w:color w:val="000000"/>
          </w:rPr>
          <w:t xml:space="preserve">we noted </w:t>
        </w:r>
      </w:ins>
      <w:ins w:id="615" w:author="Unknown Author" w:date="2023-11-14T16:27:12Z">
        <w:r>
          <w:rPr>
            <w:rFonts w:ascii="Arial" w:hAnsi="Arial"/>
            <w:color w:val="000000"/>
          </w:rPr>
          <w:t xml:space="preserve">when seeking examples of ‘Commodity Lists’ independent of other syntactic structures in the tablets, but ultimately it is an assumption guided by our objective to </w:t>
        </w:r>
      </w:ins>
      <w:ins w:id="616" w:author="Unknown Author" w:date="2023-11-14T16:28:14Z">
        <w:r>
          <w:rPr>
            <w:rFonts w:ascii="Arial" w:hAnsi="Arial"/>
            <w:color w:val="000000"/>
          </w:rPr>
          <w:t>build a graph of potential relationships between entities.</w:t>
        </w:r>
      </w:ins>
    </w:p>
    <w:p>
      <w:pPr>
        <w:pStyle w:val="TextBody"/>
        <w:spacing w:lineRule="auto" w:line="360"/>
        <w:rPr/>
      </w:pPr>
      <w:r>
        <w:rPr/>
      </w:r>
    </w:p>
    <w:p>
      <w:pPr>
        <w:pStyle w:val="TextBody"/>
        <w:spacing w:lineRule="auto" w:line="360" w:before="0" w:after="0"/>
        <w:rPr>
          <w:rFonts w:ascii="Arial" w:hAnsi="Arial"/>
          <w:color w:val="000000"/>
        </w:rPr>
      </w:pPr>
      <w:commentRangeStart w:id="38"/>
      <w:r>
        <w:rPr>
          <w:rFonts w:ascii="Arial" w:hAnsi="Arial"/>
          <w:color w:val="000000"/>
        </w:rPr>
        <w:t>Fortunately it was not necessary to construct the</w:t>
      </w:r>
      <w:del w:id="617" w:author="Unknown Author" w:date="2023-11-14T16:28:36Z">
        <w:r>
          <w:rPr>
            <w:rFonts w:ascii="Arial" w:hAnsi="Arial"/>
            <w:color w:val="000000"/>
          </w:rPr>
          <w:delText>se</w:delText>
        </w:r>
      </w:del>
      <w:r>
        <w:rPr>
          <w:rFonts w:ascii="Arial" w:hAnsi="Arial"/>
          <w:color w:val="000000"/>
        </w:rPr>
        <w:t xml:space="preserve"> entries for every tablet by hand. We wrote a </w:t>
      </w:r>
      <w:ins w:id="618" w:author="Unknown Author" w:date="2023-11-13T19:20:56Z">
        <w:r>
          <w:rPr>
            <w:rFonts w:ascii="Arial" w:hAnsi="Arial"/>
            <w:color w:val="000000"/>
          </w:rPr>
          <w:t>computer program i</w:t>
        </w:r>
      </w:ins>
      <w:ins w:id="619" w:author="Unknown Author" w:date="2023-11-13T19:21:00Z">
        <w:r>
          <w:rPr>
            <w:rFonts w:ascii="Arial" w:hAnsi="Arial"/>
            <w:color w:val="000000"/>
          </w:rPr>
          <w:t xml:space="preserve">n the </w:t>
        </w:r>
      </w:ins>
      <w:r>
        <w:rPr>
          <w:rFonts w:ascii="Arial" w:hAnsi="Arial"/>
          <w:color w:val="000000"/>
        </w:rPr>
        <w:t xml:space="preserve">Python </w:t>
      </w:r>
      <w:del w:id="620" w:author="Unknown Author" w:date="2023-11-13T19:21:05Z">
        <w:r>
          <w:rPr>
            <w:rFonts w:ascii="Arial" w:hAnsi="Arial"/>
            <w:color w:val="000000"/>
          </w:rPr>
          <w:delText xml:space="preserve">script </w:delText>
        </w:r>
      </w:del>
      <w:ins w:id="621" w:author="Unknown Author" w:date="2023-11-13T19:21:06Z">
        <w:r>
          <w:rPr>
            <w:rFonts w:ascii="Arial" w:hAnsi="Arial"/>
            <w:color w:val="000000"/>
          </w:rPr>
          <w:t xml:space="preserve">programming language </w:t>
        </w:r>
      </w:ins>
      <w:r>
        <w:rPr>
          <w:rFonts w:ascii="Arial" w:hAnsi="Arial"/>
          <w:color w:val="000000"/>
        </w:rPr>
        <w:t xml:space="preserve">that made an informed guess for the appropriate construction of the </w:t>
      </w:r>
      <w:del w:id="622" w:author="Unknown Author" w:date="2023-11-13T19:33:47Z">
        <w:r>
          <w:rPr>
            <w:rFonts w:ascii="Arial" w:hAnsi="Arial"/>
            <w:color w:val="000000"/>
          </w:rPr>
          <w:delText>JSON</w:delText>
        </w:r>
      </w:del>
      <w:ins w:id="623" w:author="Unknown Author" w:date="2023-11-13T19:33:47Z">
        <w:r>
          <w:rPr>
            <w:rFonts w:ascii="Arial" w:hAnsi="Arial"/>
            <w:color w:val="000000"/>
            <w:sz w:val="24"/>
          </w:rPr>
          <w:t>text</w:t>
        </w:r>
      </w:ins>
      <w:r>
        <w:rPr>
          <w:rFonts w:ascii="Arial" w:hAnsi="Arial"/>
          <w:color w:val="000000"/>
        </w:rPr>
        <w:t xml:space="preserve"> </w:t>
      </w:r>
      <w:del w:id="624" w:author="Unknown Author" w:date="2023-11-13T19:33:50Z">
        <w:r>
          <w:rPr>
            <w:rFonts w:ascii="Arial" w:hAnsi="Arial"/>
            <w:color w:val="000000"/>
          </w:rPr>
          <w:delText xml:space="preserve">record </w:delText>
        </w:r>
      </w:del>
      <w:ins w:id="625" w:author="Unknown Author" w:date="2023-11-13T19:33:50Z">
        <w:r>
          <w:rPr>
            <w:rFonts w:ascii="Arial" w:hAnsi="Arial"/>
            <w:color w:val="000000"/>
            <w:sz w:val="24"/>
          </w:rPr>
          <w:t xml:space="preserve">file </w:t>
        </w:r>
      </w:ins>
      <w:ins w:id="626" w:author="Vassilis" w:date="2023-10-25T09:46:00Z">
        <w:r>
          <w:rPr>
            <w:rFonts w:ascii="Arial" w:hAnsi="Arial"/>
            <w:color w:val="000000"/>
          </w:rPr>
          <w:t>for</w:t>
        </w:r>
      </w:ins>
      <w:r>
        <w:rPr>
          <w:rFonts w:ascii="Arial" w:hAnsi="Arial"/>
          <w:color w:val="000000"/>
        </w:rPr>
        <w:t xml:space="preserve"> each tablet, based on our proposed classification.</w:t>
      </w:r>
      <w:r>
        <w:rPr>
          <w:rStyle w:val="FootnoteAnchor"/>
          <w:rFonts w:ascii="Arial" w:hAnsi="Arial"/>
          <w:color w:val="000000"/>
        </w:rPr>
        <w:footnoteReference w:id="7"/>
      </w:r>
      <w:r>
        <w:rPr>
          <w:rFonts w:ascii="Arial" w:hAnsi="Arial"/>
          <w:color w:val="000000"/>
        </w:rPr>
        <w:t xml:space="preserve"> Each entry was then reviewed and corrected as required, before being merged into a single file, </w:t>
      </w:r>
      <w:r>
        <w:rPr>
          <w:rFonts w:ascii="Courier New" w:hAnsi="Courier New"/>
          <w:color w:val="000000"/>
        </w:rPr>
        <w:t>transactions.js</w:t>
      </w:r>
      <w:r>
        <w:rPr>
          <w:rFonts w:ascii="Arial" w:hAnsi="Arial"/>
          <w:color w:val="000000"/>
        </w:rPr>
        <w:t>.</w:t>
      </w:r>
      <w:r>
        <w:rPr>
          <w:rStyle w:val="FootnoteAnchor"/>
          <w:rFonts w:ascii="Arial" w:hAnsi="Arial"/>
          <w:color w:val="000000"/>
        </w:rPr>
        <w:footnoteReference w:id="8"/>
      </w:r>
      <w:r>
        <w:rPr>
          <w:rFonts w:ascii="Arial" w:hAnsi="Arial"/>
          <w:color w:val="000000"/>
        </w:rPr>
        <w:t> </w:t>
      </w:r>
      <w:commentRangeEnd w:id="38"/>
      <w:r>
        <w:commentReference w:id="38"/>
      </w:r>
      <w:r>
        <w:rPr>
          <w:rFonts w:ascii="Arial" w:hAnsi="Arial"/>
          <w:color w:val="000000"/>
        </w:rPr>
      </w:r>
    </w:p>
    <w:p>
      <w:pPr>
        <w:pStyle w:val="TextBody"/>
        <w:spacing w:lineRule="auto" w:line="360"/>
        <w:rPr/>
      </w:pPr>
      <w:r>
        <w:rPr/>
      </w:r>
    </w:p>
    <w:p>
      <w:pPr>
        <w:pStyle w:val="TextBody"/>
        <w:spacing w:lineRule="auto" w:line="360" w:before="0" w:after="0"/>
        <w:rPr/>
      </w:pPr>
      <w:r>
        <w:rPr>
          <w:rFonts w:ascii="Arial" w:hAnsi="Arial"/>
          <w:color w:val="000000"/>
        </w:rPr>
        <w:t xml:space="preserve">When a user loads </w:t>
      </w:r>
      <w:hyperlink r:id="rId28">
        <w:r>
          <w:rPr>
            <w:rStyle w:val="InternetLink"/>
            <w:rFonts w:ascii="Arial" w:hAnsi="Arial"/>
            <w:color w:val="1155CC"/>
          </w:rPr>
          <w:t>https://lineara.xyz/network</w:t>
        </w:r>
      </w:hyperlink>
      <w:r>
        <w:rPr>
          <w:color w:val="000000"/>
        </w:rPr>
        <w:t xml:space="preserve"> </w:t>
      </w:r>
      <w:r>
        <w:rPr>
          <w:rFonts w:ascii="Arial" w:hAnsi="Arial"/>
          <w:color w:val="000000"/>
        </w:rPr>
        <w:t xml:space="preserve">the page constructs a full list of all nodes given in </w:t>
      </w:r>
      <w:r>
        <w:rPr>
          <w:rFonts w:ascii="monospace" w:hAnsi="monospace"/>
          <w:color w:val="000000"/>
        </w:rPr>
        <w:t xml:space="preserve">transactions.js </w:t>
      </w:r>
      <w:r>
        <w:rPr>
          <w:rFonts w:ascii="Arial" w:hAnsi="Arial"/>
          <w:color w:val="000000"/>
        </w:rPr>
        <w:t xml:space="preserve">and builds a network of edges that connect them. In order to help the user distinguish between the different geographies associated with the tablets, nodes for each </w:t>
      </w:r>
      <w:del w:id="627" w:author="Unknown Author" w:date="2023-11-13T18:07:37Z">
        <w:r>
          <w:rPr>
            <w:rFonts w:ascii="Arial" w:hAnsi="Arial"/>
            <w:color w:val="000000"/>
          </w:rPr>
          <w:delText>find site</w:delText>
        </w:r>
      </w:del>
      <w:ins w:id="628" w:author="Unknown Author" w:date="2023-11-13T18:07:37Z">
        <w:r>
          <w:rPr>
            <w:rFonts w:ascii="Arial" w:hAnsi="Arial"/>
            <w:color w:val="000000"/>
            <w:sz w:val="24"/>
          </w:rPr>
          <w:t>find-place</w:t>
        </w:r>
      </w:ins>
      <w:r>
        <w:rPr>
          <w:rFonts w:ascii="Arial" w:hAnsi="Arial"/>
          <w:color w:val="000000"/>
        </w:rPr>
        <w:t xml:space="preserve"> are assigned a unique color. We also annotate each edge with its commodity and value.</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pPr>
      <w:r>
        <w:rPr>
          <w:rFonts w:ascii="Arial" w:hAnsi="Arial"/>
          <w:color w:val="000000"/>
        </w:rPr>
        <w:t>To assist the user in exploring the graph we have made the nodes interactive. Clicking on a node will limit the displayed graph to just that node and other nodes connected to it. The user can in this way build up a graph of just the nodes and edges they are interested in.</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pPr>
      <w:r>
        <w:rPr>
          <w:rFonts w:ascii="Arial" w:hAnsi="Arial"/>
          <w:color w:val="000000"/>
        </w:rPr>
        <w:t xml:space="preserve">The graph also has a search function. Searching can be done on tablet name, entity name, </w:t>
      </w:r>
      <w:del w:id="629" w:author="Unknown Author" w:date="2023-11-13T18:07:37Z">
        <w:r>
          <w:rPr>
            <w:rFonts w:ascii="Arial" w:hAnsi="Arial"/>
            <w:color w:val="000000"/>
          </w:rPr>
          <w:delText>find site</w:delText>
        </w:r>
      </w:del>
      <w:ins w:id="630" w:author="Unknown Author" w:date="2023-11-13T18:07:37Z">
        <w:r>
          <w:rPr>
            <w:rFonts w:ascii="Arial" w:hAnsi="Arial"/>
            <w:color w:val="000000"/>
            <w:sz w:val="24"/>
          </w:rPr>
          <w:t>find-place</w:t>
        </w:r>
      </w:ins>
      <w:r>
        <w:rPr>
          <w:rFonts w:ascii="Arial" w:hAnsi="Arial"/>
          <w:color w:val="000000"/>
        </w:rPr>
        <w:t>. Search terms are cumulative, again allowing the user to build up a cumulative picture of just the nodes that interest them.</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pPr>
      <w:commentRangeStart w:id="39"/>
      <w:r>
        <w:rPr>
          <w:rFonts w:ascii="Arial" w:hAnsi="Arial"/>
          <w:color w:val="000000"/>
        </w:rPr>
        <w:t>We consider our interpretation of the tablets provisional</w:t>
      </w:r>
      <w:r>
        <w:rPr>
          <w:rFonts w:ascii="Arial" w:hAnsi="Arial"/>
          <w:color w:val="000000"/>
        </w:rPr>
      </w:r>
      <w:ins w:id="631" w:author="Unknown Author" w:date="2023-11-14T16:31:05Z">
        <w:commentRangeEnd w:id="39"/>
        <w:r>
          <w:commentReference w:id="39"/>
        </w:r>
        <w:r>
          <w:rPr>
            <w:rFonts w:ascii="Arial" w:hAnsi="Arial"/>
            <w:color w:val="000000"/>
          </w:rPr>
          <w:commentReference w:id="40"/>
        </w:r>
      </w:ins>
      <w:r>
        <w:rPr>
          <w:rFonts w:ascii="Arial" w:hAnsi="Arial"/>
          <w:color w:val="000000"/>
        </w:rPr>
        <w:t>, so it is important to allow the critical user view the source of any given relationship represented in the graph. For this reason, when a user hovers overs an edge in the graph we display the tablet the nodes and edge are sourced from with the relevant words in the tablet highlighted. This permits the user easily to assess if the relationship is a valid one according to their own interpretation of the tablet.</w:t>
      </w:r>
    </w:p>
    <w:p>
      <w:pPr>
        <w:pStyle w:val="Heading2"/>
        <w:spacing w:lineRule="auto" w:line="360" w:before="360" w:after="120"/>
        <w:rPr>
          <w:sz w:val="24"/>
          <w:szCs w:val="24"/>
        </w:rPr>
      </w:pPr>
      <w:r>
        <w:rPr>
          <w:rFonts w:ascii="Arial" w:hAnsi="Arial"/>
          <w:b w:val="false"/>
          <w:color w:val="000000"/>
          <w:sz w:val="24"/>
          <w:szCs w:val="24"/>
        </w:rPr>
        <w:t>3. Observations on the Network Graph</w:t>
      </w:r>
    </w:p>
    <w:p>
      <w:pPr>
        <w:pStyle w:val="TextBody"/>
        <w:spacing w:lineRule="auto" w:line="360" w:before="360" w:after="120"/>
        <w:rPr/>
      </w:pPr>
      <w:r>
        <w:rPr>
          <w:rFonts w:ascii="Arial" w:hAnsi="Arial"/>
          <w:color w:val="000000"/>
        </w:rPr>
        <w:t>As might be expected our graph is dominated by nodes from Haghia Triada (HT). Most prominent are transfers between the HT administrative centre (designated the ‘Haghia Triada Magazine’ in the graph) and other entities.</w:t>
      </w:r>
    </w:p>
    <w:p>
      <w:pPr>
        <w:pStyle w:val="TextBody"/>
        <w:spacing w:lineRule="auto" w:line="360" w:before="360" w:after="120"/>
        <w:rPr/>
      </w:pPr>
      <w:r>
        <w:rPr>
          <w:rFonts w:ascii="Arial" w:hAnsi="Arial"/>
          <w:color w:val="000000"/>
        </w:rPr>
        <w:t xml:space="preserve">But we also observe a large tangle of connections (‘network edges’) between Haghia Triada nodes that </w:t>
      </w:r>
      <w:commentRangeStart w:id="41"/>
      <w:r>
        <w:rPr>
          <w:rFonts w:ascii="Arial" w:hAnsi="Arial"/>
          <w:color w:val="000000"/>
        </w:rPr>
        <w:t>do not involve the administrative centre</w:t>
      </w:r>
      <w:r>
        <w:rPr>
          <w:rFonts w:ascii="Arial" w:hAnsi="Arial"/>
          <w:color w:val="000000"/>
        </w:rPr>
      </w:r>
      <w:ins w:id="632" w:author="Unknown Author" w:date="2023-11-14T16:38:08Z">
        <w:commentRangeEnd w:id="41"/>
        <w:r>
          <w:commentReference w:id="41"/>
        </w:r>
        <w:r>
          <w:rPr>
            <w:rFonts w:ascii="Arial" w:hAnsi="Arial"/>
            <w:color w:val="000000"/>
          </w:rPr>
          <w:commentReference w:id="42"/>
        </w:r>
      </w:ins>
      <w:r>
        <w:rPr>
          <w:rFonts w:ascii="Arial" w:hAnsi="Arial"/>
          <w:color w:val="000000"/>
        </w:rPr>
        <w:t xml:space="preserve">. </w:t>
      </w:r>
      <w:ins w:id="633" w:author="Unknown Author" w:date="2023-11-14T16:35:44Z">
        <w:r>
          <w:rPr>
            <w:rFonts w:ascii="Arial" w:hAnsi="Arial"/>
            <w:color w:val="000000"/>
          </w:rPr>
          <w:t>This is based largely on those tablets w</w:t>
        </w:r>
      </w:ins>
      <w:ins w:id="634" w:author="Unknown Author" w:date="2023-11-14T16:36:20Z">
        <w:r>
          <w:rPr>
            <w:rFonts w:ascii="Arial" w:hAnsi="Arial"/>
            <w:color w:val="000000"/>
          </w:rPr>
          <w:t xml:space="preserve">e’ve classified as ‘Inter-Entity Transfer Lists’ </w:t>
        </w:r>
      </w:ins>
      <w:ins w:id="635" w:author="Unknown Author" w:date="2023-11-14T16:36:20Z">
        <w:r>
          <w:rPr>
            <w:rFonts w:eastAsia="Noto Serif CJK SC" w:cs="DejaVu Sans" w:ascii="Arial" w:hAnsi="Arial"/>
            <w:color w:val="000000"/>
            <w:kern w:val="2"/>
            <w:sz w:val="24"/>
            <w:szCs w:val="24"/>
            <w:lang w:val="en-IE" w:eastAsia="zh-CN" w:bidi="ar-SA"/>
          </w:rPr>
          <w:t>in our analysis</w:t>
        </w:r>
      </w:ins>
      <w:ins w:id="636" w:author="Unknown Author" w:date="2023-11-14T16:36:20Z">
        <w:r>
          <w:rPr>
            <w:rFonts w:ascii="Arial" w:hAnsi="Arial"/>
            <w:color w:val="000000"/>
          </w:rPr>
          <w:t xml:space="preserve">. </w:t>
        </w:r>
      </w:ins>
      <w:r>
        <w:rPr>
          <w:rFonts w:ascii="Arial" w:hAnsi="Arial"/>
          <w:color w:val="000000"/>
        </w:rPr>
        <w:t>If our interpretation of the tablets is correct</w:t>
      </w:r>
      <w:ins w:id="637" w:author="Unknown Author" w:date="2023-11-14T16:36:36Z">
        <w:r>
          <w:rPr>
            <w:rFonts w:ascii="Arial" w:hAnsi="Arial"/>
            <w:color w:val="000000"/>
          </w:rPr>
          <w:t xml:space="preserve">, </w:t>
        </w:r>
      </w:ins>
      <w:ins w:id="638" w:author="Unknown Author" w:date="2023-11-14T16:36:36Z">
        <w:r>
          <w:rPr>
            <w:rFonts w:ascii="Arial" w:hAnsi="Arial"/>
            <w:color w:val="000000"/>
          </w:rPr>
          <w:t xml:space="preserve">and that is a very tentative ‘if’, </w:t>
        </w:r>
      </w:ins>
      <w:del w:id="639" w:author="Unknown Author" w:date="2023-11-14T16:36:44Z">
        <w:r>
          <w:rPr>
            <w:rFonts w:ascii="Arial" w:hAnsi="Arial"/>
            <w:color w:val="000000"/>
          </w:rPr>
          <w:delText xml:space="preserve"> </w:delText>
        </w:r>
      </w:del>
      <w:r>
        <w:rPr>
          <w:rFonts w:ascii="Arial" w:hAnsi="Arial"/>
          <w:color w:val="000000"/>
        </w:rPr>
        <w:t xml:space="preserve">this </w:t>
      </w:r>
      <w:ins w:id="640" w:author="Unknown Author" w:date="2023-11-14T16:36:51Z">
        <w:r>
          <w:rPr>
            <w:rFonts w:ascii="Arial" w:hAnsi="Arial"/>
            <w:color w:val="000000"/>
          </w:rPr>
          <w:t xml:space="preserve">would </w:t>
        </w:r>
      </w:ins>
      <w:r>
        <w:rPr>
          <w:rFonts w:ascii="Arial" w:hAnsi="Arial"/>
          <w:color w:val="000000"/>
        </w:rPr>
        <w:t>indicate</w:t>
      </w:r>
      <w:del w:id="641" w:author="Unknown Author" w:date="2023-11-14T16:36:49Z">
        <w:r>
          <w:rPr>
            <w:rFonts w:ascii="Arial" w:hAnsi="Arial"/>
            <w:color w:val="000000"/>
          </w:rPr>
          <w:delText>s</w:delText>
        </w:r>
      </w:del>
      <w:r>
        <w:rPr>
          <w:rFonts w:ascii="Arial" w:hAnsi="Arial"/>
          <w:color w:val="000000"/>
        </w:rPr>
        <w:t xml:space="preserve"> a high degree of economic activity between entities around the Haghia Triada centre. Some nodes are much more connected than others: SA-RA2, KA-RA, A-SI-JA-KA, A-DU are highly connected for example. This may indicate that these are entities more economically active than the others found in the tablets, but it may also suggest that they are not entities but words with a specific </w:t>
      </w:r>
      <w:commentRangeStart w:id="43"/>
      <w:r>
        <w:rPr>
          <w:rFonts w:ascii="Arial" w:hAnsi="Arial"/>
          <w:color w:val="000000"/>
        </w:rPr>
        <w:t>adminstrative</w:t>
      </w:r>
      <w:r>
        <w:rPr>
          <w:rFonts w:ascii="Arial" w:hAnsi="Arial"/>
          <w:color w:val="000000"/>
        </w:rPr>
      </w:r>
      <w:commentRangeEnd w:id="43"/>
      <w:r>
        <w:commentReference w:id="43"/>
      </w:r>
      <w:r>
        <w:rPr>
          <w:rFonts w:ascii="Arial" w:hAnsi="Arial"/>
          <w:color w:val="000000"/>
        </w:rPr>
        <w:t xml:space="preserve"> meaning or function, such as transaction vocabulary. A-DU, for example, has been proposed as a word meaning </w:t>
      </w:r>
      <w:commentRangeStart w:id="44"/>
      <w:r>
        <w:rPr>
          <w:rFonts w:ascii="Arial" w:hAnsi="Arial"/>
          <w:color w:val="000000"/>
        </w:rPr>
        <w:t>‘assessment’</w:t>
      </w:r>
      <w:r>
        <w:rPr>
          <w:rFonts w:ascii="Arial" w:hAnsi="Arial"/>
          <w:color w:val="000000"/>
        </w:rPr>
      </w:r>
      <w:commentRangeEnd w:id="44"/>
      <w:r>
        <w:commentReference w:id="44"/>
      </w:r>
      <w:r>
        <w:rPr>
          <w:rFonts w:ascii="Arial" w:hAnsi="Arial"/>
          <w:color w:val="000000"/>
        </w:rPr>
        <w:t>. Such considerations aside, what is striking from this part of the graph is how many HT nodes have more than one edge, in other words they are involved in more than one transaction with other nodes in the network.</w:t>
      </w:r>
    </w:p>
    <w:p>
      <w:pPr>
        <w:pStyle w:val="TextBody"/>
        <w:spacing w:lineRule="auto" w:line="360" w:before="360" w:after="120"/>
        <w:rPr>
          <w:rFonts w:ascii="Arial" w:hAnsi="Arial"/>
          <w:color w:val="000000"/>
        </w:rPr>
      </w:pPr>
      <w:commentRangeStart w:id="45"/>
      <w:r>
        <w:rPr>
          <w:rFonts w:ascii="Arial" w:hAnsi="Arial"/>
          <w:color w:val="000000"/>
        </w:rPr>
        <w:t xml:space="preserve">But the purpose of this graph is not for me to make inferences about Minoan economic activity but to allow the reader to explore it for themselves and decide if it provides any useful insights. </w:t>
      </w:r>
      <w:r>
        <w:rPr>
          <w:rFonts w:ascii="Arial" w:hAnsi="Arial"/>
          <w:color w:val="000000"/>
        </w:rPr>
      </w:r>
      <w:ins w:id="642" w:author="Unknown Author" w:date="2023-11-14T16:38:29Z">
        <w:commentRangeEnd w:id="45"/>
        <w:r>
          <w:commentReference w:id="45"/>
        </w:r>
        <w:r>
          <w:rPr>
            <w:rFonts w:ascii="Arial" w:hAnsi="Arial"/>
            <w:color w:val="000000"/>
          </w:rPr>
          <w:commentReference w:id="46"/>
        </w:r>
      </w:ins>
      <w:r>
        <w:rPr>
          <w:rFonts w:ascii="Arial" w:hAnsi="Arial"/>
          <w:color w:val="000000"/>
        </w:rPr>
        <w:t xml:space="preserve">The basis for constructing the graph is inescapably provisional; the classification and interpretation of Linear A tablets is always a castle built on sand, and the system I’ve suggested here unquestionably has the limitation of assuming that the majority reflect relatively straightforward transactions. For this reason, the network graph is offered as a visualisation tool for the interested reader to aid the ongoing inquiry in Linear A studies, </w:t>
      </w:r>
      <w:commentRangeStart w:id="47"/>
      <w:r>
        <w:rPr>
          <w:rFonts w:ascii="Arial" w:hAnsi="Arial"/>
          <w:color w:val="000000"/>
        </w:rPr>
        <w:t>champion</w:t>
      </w:r>
      <w:ins w:id="643" w:author="Unknown Author" w:date="2023-11-13T19:04:57Z">
        <w:r>
          <w:rPr>
            <w:rFonts w:ascii="Arial" w:hAnsi="Arial"/>
            <w:color w:val="000000"/>
          </w:rPr>
          <w:t>ed</w:t>
        </w:r>
      </w:ins>
      <w:r>
        <w:rPr>
          <w:rFonts w:ascii="Arial" w:hAnsi="Arial"/>
          <w:color w:val="000000"/>
        </w:rPr>
      </w:r>
      <w:commentRangeEnd w:id="47"/>
      <w:r>
        <w:commentReference w:id="47"/>
      </w:r>
      <w:r>
        <w:rPr>
          <w:rFonts w:ascii="Arial" w:hAnsi="Arial"/>
          <w:color w:val="000000"/>
        </w:rPr>
        <w:t xml:space="preserve"> in particular by </w:t>
      </w:r>
      <w:commentRangeStart w:id="48"/>
      <w:r>
        <w:rPr>
          <w:rFonts w:ascii="Arial" w:hAnsi="Arial"/>
          <w:color w:val="000000"/>
        </w:rPr>
        <w:t>Youn</w:t>
      </w:r>
      <w:del w:id="644" w:author="Unknown Author" w:date="2023-11-13T19:04:53Z">
        <w:r>
          <w:rPr>
            <w:rFonts w:ascii="Arial" w:hAnsi="Arial"/>
            <w:color w:val="000000"/>
          </w:rPr>
          <w:delText>d</w:delText>
        </w:r>
      </w:del>
      <w:ins w:id="645" w:author="Unknown Author" w:date="2023-11-13T19:04:53Z">
        <w:r>
          <w:rPr>
            <w:rFonts w:ascii="Arial" w:hAnsi="Arial"/>
            <w:color w:val="000000"/>
          </w:rPr>
          <w:t>g</w:t>
        </w:r>
      </w:ins>
      <w:r>
        <w:rPr>
          <w:rFonts w:ascii="Arial" w:hAnsi="Arial"/>
          <w:color w:val="000000"/>
        </w:rPr>
        <w:t xml:space="preserve">er </w:t>
      </w:r>
      <w:r>
        <w:rPr>
          <w:rFonts w:ascii="Arial" w:hAnsi="Arial"/>
          <w:color w:val="000000"/>
        </w:rPr>
      </w:r>
      <w:commentRangeEnd w:id="48"/>
      <w:r>
        <w:commentReference w:id="48"/>
      </w:r>
      <w:r>
        <w:rPr>
          <w:rFonts w:ascii="Arial" w:hAnsi="Arial"/>
          <w:color w:val="000000"/>
        </w:rPr>
        <w:t>and Schoep, into what the purpose of each tablet may have been rather than what the individual words on the tablet may have signified.</w:t>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mc:AlternateContent>
          <mc:Choice Requires="wps">
            <w:drawing>
              <wp:anchor behindDoc="0" distT="0" distB="0" distL="0" distR="0" simplePos="0" locked="0" layoutInCell="1" allowOverlap="1" relativeHeight="2" wp14:anchorId="5D62081B">
                <wp:simplePos x="0" y="0"/>
                <wp:positionH relativeFrom="column">
                  <wp:posOffset>0</wp:posOffset>
                </wp:positionH>
                <wp:positionV relativeFrom="paragraph">
                  <wp:posOffset>48895</wp:posOffset>
                </wp:positionV>
                <wp:extent cx="6142355" cy="5596255"/>
                <wp:effectExtent l="0" t="0" r="0" b="0"/>
                <wp:wrapSquare wrapText="bothSides"/>
                <wp:docPr id="97" name="Frame1"/>
                <a:graphic xmlns:a="http://schemas.openxmlformats.org/drawingml/2006/main">
                  <a:graphicData uri="http://schemas.microsoft.com/office/word/2010/wordprocessingShape">
                    <wps:wsp>
                      <wps:cNvSpPr/>
                      <wps:spPr>
                        <a:xfrm>
                          <a:off x="0" y="0"/>
                          <a:ext cx="6141600" cy="559548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529580" cy="4946650"/>
                                  <wp:effectExtent l="0" t="0" r="0" b="0"/>
                                  <wp:docPr id="9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 descr=""/>
                                          <pic:cNvPicPr>
                                            <a:picLocks noChangeAspect="1" noChangeArrowheads="1"/>
                                          </pic:cNvPicPr>
                                        </pic:nvPicPr>
                                        <pic:blipFill>
                                          <a:blip r:embed="rId29"/>
                                          <a:stretch>
                                            <a:fillRect/>
                                          </a:stretch>
                                        </pic:blipFill>
                                        <pic:spPr bwMode="auto">
                                          <a:xfrm>
                                            <a:off x="0" y="0"/>
                                            <a:ext cx="5529580" cy="4946650"/>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25</w:t>
                            </w:r>
                            <w:r>
                              <w:rPr>
                                <w:color w:val="000000"/>
                              </w:rPr>
                              <w:fldChar w:fldCharType="end"/>
                            </w:r>
                            <w:r>
                              <w:rPr>
                                <w:color w:val="000000"/>
                              </w:rPr>
                              <w:t>: A view of the complete network graph. The user can use the mouse wheel to zoom in and out of the graph. Haghia Triada is in blue, Zakros in yellow, Kharnia in pink, Tylissos in purple, Arkhanes in green, Petras in red.</w:t>
                            </w:r>
                          </w:p>
                        </w:txbxContent>
                      </wps:txbx>
                      <wps:bodyPr lIns="0" rIns="0" tIns="0" bIns="0">
                        <a:noAutofit/>
                      </wps:bodyPr>
                    </wps:wsp>
                  </a:graphicData>
                </a:graphic>
              </wp:anchor>
            </w:drawing>
          </mc:Choice>
          <mc:Fallback>
            <w:pict>
              <v:rect id="shape_0" ID="Frame1" stroked="f" style="position:absolute;margin-left:0pt;margin-top:3.85pt;width:483.55pt;height:440.55pt" wp14:anchorId="5D62081B">
                <w10:wrap type="square"/>
                <v:fill o:detectmouseclick="t" on="false"/>
                <v:stroke color="#3465a4" joinstyle="round" endcap="flat"/>
                <v:textbox>
                  <w:txbxContent>
                    <w:p>
                      <w:pPr>
                        <w:pStyle w:val="Figure"/>
                        <w:spacing w:before="120" w:after="120"/>
                        <w:rPr>
                          <w:color w:val="000000"/>
                        </w:rPr>
                      </w:pPr>
                      <w:r>
                        <w:rPr/>
                        <w:drawing>
                          <wp:inline distT="0" distB="0" distL="0" distR="0">
                            <wp:extent cx="5529580" cy="4946650"/>
                            <wp:effectExtent l="0" t="0" r="0" b="0"/>
                            <wp:docPr id="10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 descr=""/>
                                    <pic:cNvPicPr>
                                      <a:picLocks noChangeAspect="1" noChangeArrowheads="1"/>
                                    </pic:cNvPicPr>
                                  </pic:nvPicPr>
                                  <pic:blipFill>
                                    <a:blip r:embed="rId29"/>
                                    <a:stretch>
                                      <a:fillRect/>
                                    </a:stretch>
                                  </pic:blipFill>
                                  <pic:spPr bwMode="auto">
                                    <a:xfrm>
                                      <a:off x="0" y="0"/>
                                      <a:ext cx="5529580" cy="4946650"/>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25</w:t>
                      </w:r>
                      <w:r>
                        <w:rPr>
                          <w:color w:val="000000"/>
                        </w:rPr>
                        <w:fldChar w:fldCharType="end"/>
                      </w:r>
                      <w:r>
                        <w:rPr>
                          <w:color w:val="000000"/>
                        </w:rPr>
                        <w:t>: A view of the complete network graph. The user can use the mouse wheel to zoom in and out of the graph. Haghia Triada is in blue, Zakros in yellow, Kharnia in pink, Tylissos in purple, Arkhanes in green, Petras in red.</w:t>
                      </w:r>
                    </w:p>
                  </w:txbxContent>
                </v:textbox>
              </v:rect>
            </w:pict>
          </mc:Fallback>
        </mc:AlternateContent>
      </w:r>
    </w:p>
    <w:p>
      <w:pPr>
        <w:pStyle w:val="TextBody"/>
        <w:spacing w:lineRule="auto" w:line="360"/>
        <w:rPr/>
      </w:pPr>
      <w:r>
        <w:rPr/>
      </w:r>
      <w:r>
        <w:br w:type="page"/>
      </w:r>
    </w:p>
    <w:p>
      <w:pPr>
        <w:pStyle w:val="TextBody"/>
        <w:spacing w:lineRule="auto" w:line="360"/>
        <w:rPr/>
      </w:pPr>
      <w:r>
        <w:rPr/>
      </w:r>
    </w:p>
    <w:p>
      <w:pPr>
        <w:pStyle w:val="TextBody"/>
        <w:spacing w:lineRule="auto" w:line="360"/>
        <w:rPr/>
      </w:pPr>
      <w:r>
        <w:rPr/>
      </w:r>
    </w:p>
    <w:p>
      <w:pPr>
        <w:pStyle w:val="TextBody"/>
        <w:spacing w:lineRule="auto" w:line="360"/>
        <w:rPr/>
      </w:pPr>
      <w:r>
        <w:rPr/>
        <mc:AlternateContent>
          <mc:Choice Requires="wps">
            <w:drawing>
              <wp:inline distT="0" distB="0" distL="0" distR="0" wp14:anchorId="1E9F8E87">
                <wp:extent cx="4469765" cy="3954780"/>
                <wp:effectExtent l="0" t="0" r="0" b="0"/>
                <wp:docPr id="101" name="Shape26"/>
                <a:graphic xmlns:a="http://schemas.openxmlformats.org/drawingml/2006/main">
                  <a:graphicData uri="http://schemas.microsoft.com/office/word/2010/wordprocessingShape">
                    <wps:wsp>
                      <wps:cNvSpPr/>
                      <wps:spPr>
                        <a:xfrm>
                          <a:off x="0" y="0"/>
                          <a:ext cx="4469040" cy="395424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3260725" cy="2884805"/>
                                  <wp:effectExtent l="0" t="0" r="0" b="0"/>
                                  <wp:docPr id="10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 descr=""/>
                                          <pic:cNvPicPr>
                                            <a:picLocks noChangeAspect="1" noChangeArrowheads="1"/>
                                          </pic:cNvPicPr>
                                        </pic:nvPicPr>
                                        <pic:blipFill>
                                          <a:blip r:embed="rId30"/>
                                          <a:stretch>
                                            <a:fillRect/>
                                          </a:stretch>
                                        </pic:blipFill>
                                        <pic:spPr bwMode="auto">
                                          <a:xfrm>
                                            <a:off x="0" y="0"/>
                                            <a:ext cx="3260725" cy="288480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26</w:t>
                            </w:r>
                            <w:r>
                              <w:rPr>
                                <w:color w:val="000000"/>
                              </w:rPr>
                              <w:fldChar w:fldCharType="end"/>
                            </w:r>
                            <w:r>
                              <w:rPr>
                                <w:color w:val="000000"/>
                              </w:rPr>
                              <w:t>:  A detail from the graph showing the nodes that connect Haghia Triada with Tylissos and Kharnia.</w:t>
                            </w:r>
                          </w:p>
                        </w:txbxContent>
                      </wps:txbx>
                      <wps:bodyPr lIns="0" rIns="0" tIns="0" bIns="0">
                        <a:noAutofit/>
                      </wps:bodyPr>
                    </wps:wsp>
                  </a:graphicData>
                </a:graphic>
              </wp:inline>
            </w:drawing>
          </mc:Choice>
          <mc:Fallback>
            <w:pict>
              <v:rect id="shape_0" ID="Shape26" stroked="f" style="position:absolute;margin-left:0pt;margin-top:-311.4pt;width:351.85pt;height:311.3pt;mso-position-vertical:top" wp14:anchorId="1E9F8E87">
                <w10:wrap type="square"/>
                <v:fill o:detectmouseclick="t" on="false"/>
                <v:stroke color="#3465a4" joinstyle="round" endcap="flat"/>
                <v:textbox>
                  <w:txbxContent>
                    <w:p>
                      <w:pPr>
                        <w:pStyle w:val="Figure"/>
                        <w:spacing w:before="120" w:after="120"/>
                        <w:rPr>
                          <w:color w:val="000000"/>
                        </w:rPr>
                      </w:pPr>
                      <w:r>
                        <w:rPr/>
                        <w:drawing>
                          <wp:inline distT="0" distB="0" distL="0" distR="0">
                            <wp:extent cx="3260725" cy="2884805"/>
                            <wp:effectExtent l="0" t="0" r="0" b="0"/>
                            <wp:docPr id="10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 descr=""/>
                                    <pic:cNvPicPr>
                                      <a:picLocks noChangeAspect="1" noChangeArrowheads="1"/>
                                    </pic:cNvPicPr>
                                  </pic:nvPicPr>
                                  <pic:blipFill>
                                    <a:blip r:embed="rId30"/>
                                    <a:stretch>
                                      <a:fillRect/>
                                    </a:stretch>
                                  </pic:blipFill>
                                  <pic:spPr bwMode="auto">
                                    <a:xfrm>
                                      <a:off x="0" y="0"/>
                                      <a:ext cx="3260725" cy="288480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26</w:t>
                      </w:r>
                      <w:r>
                        <w:rPr>
                          <w:color w:val="000000"/>
                        </w:rPr>
                        <w:fldChar w:fldCharType="end"/>
                      </w:r>
                      <w:r>
                        <w:rPr>
                          <w:color w:val="000000"/>
                        </w:rPr>
                        <w:t>:  A detail from the graph showing the nodes that connect Haghia Triada with Tylissos and Kharnia.</w:t>
                      </w:r>
                    </w:p>
                  </w:txbxContent>
                </v:textbox>
              </v:rect>
            </w:pict>
          </mc:Fallback>
        </mc:AlternateContent>
      </w:r>
    </w:p>
    <w:p>
      <w:pPr>
        <w:pStyle w:val="TextBody"/>
        <w:spacing w:lineRule="auto" w:line="360"/>
        <w:rPr/>
      </w:pPr>
      <w:r>
        <w:rPr/>
      </w:r>
    </w:p>
    <w:p>
      <w:pPr>
        <w:pStyle w:val="Heading3"/>
        <w:numPr>
          <w:ilvl w:val="2"/>
          <w:numId w:val="2"/>
        </w:numPr>
        <w:rPr/>
      </w:pPr>
      <w:ins w:id="646" w:author="Unknown Author" w:date="2023-11-13T18:05:44Z">
        <w:r>
          <w:rPr/>
          <w:t>Bibilography</w:t>
        </w:r>
      </w:ins>
    </w:p>
    <w:p>
      <w:pPr>
        <w:pStyle w:val="TextBody"/>
        <w:spacing w:lineRule="auto" w:line="360"/>
        <w:rPr/>
      </w:pPr>
      <w:ins w:id="648" w:author="Unknown Author" w:date="2023-11-13T18:05:44Z">
        <w:r>
          <w:rPr>
            <w:b w:val="false"/>
            <w:i w:val="false"/>
            <w:caps w:val="false"/>
            <w:smallCaps w:val="false"/>
            <w:spacing w:val="0"/>
          </w:rPr>
          <w:t xml:space="preserve">Corazza 2020 = </w:t>
        </w:r>
      </w:ins>
      <w:ins w:id="649" w:author="Unknown Author" w:date="2023-11-13T18:05:44Z">
        <w:r>
          <w:rPr>
            <w:b w:val="false"/>
            <w:i w:val="false"/>
            <w:caps w:val="false"/>
            <w:smallCaps w:val="false"/>
            <w:spacing w:val="0"/>
          </w:rPr>
          <w:t>Corazza M., Ferrara S., Montecchi B., Tamburini F., and Valério M. 2020, The mathematical values of fraction signs in the Linear A script: A computational, statistical and typological approach, Journal of Archaeological Science</w:t>
        </w:r>
      </w:ins>
      <w:ins w:id="650" w:author="Unknown Author" w:date="2023-11-13T18:05:44Z">
        <w:r>
          <w:rPr>
            <w:caps w:val="false"/>
            <w:smallCaps w:val="false"/>
            <w:spacing w:val="0"/>
          </w:rPr>
          <w:t xml:space="preserve"> </w:t>
        </w:r>
      </w:ins>
      <w:ins w:id="651" w:author="Unknown Author" w:date="2023-11-13T18:05:44Z">
        <w:r>
          <w:rPr>
            <w:b w:val="false"/>
            <w:i w:val="false"/>
            <w:caps w:val="false"/>
            <w:smallCaps w:val="false"/>
            <w:spacing w:val="0"/>
          </w:rPr>
          <w:t>125, 105–214</w:t>
        </w:r>
      </w:ins>
    </w:p>
    <w:p>
      <w:pPr>
        <w:pStyle w:val="TextBody"/>
        <w:spacing w:lineRule="auto" w:line="360"/>
        <w:rPr/>
      </w:pPr>
      <w:ins w:id="653" w:author="Unknown Author" w:date="2023-11-13T18:05:44Z">
        <w:r>
          <w:rPr/>
          <w:t xml:space="preserve">GORILA, </w:t>
        </w:r>
      </w:ins>
      <w:ins w:id="654" w:author="Unknown Author" w:date="2023-11-13T18:05:44Z">
        <w:r>
          <w:rPr/>
          <w:t>Louis Godart and Jean-Pierre Olivier, Recueil des inscriptions en Linéaire A. Études Crétoises 21, vols. 1-5. (Paris: Librairie Orientaliste Paul Geuthner, 1976-1985</w:t>
        </w:r>
      </w:ins>
    </w:p>
    <w:p>
      <w:pPr>
        <w:pStyle w:val="TextBody"/>
        <w:spacing w:lineRule="auto" w:line="360"/>
        <w:rPr/>
      </w:pPr>
      <w:ins w:id="656" w:author="Unknown Author" w:date="2023-11-13T18:05:44Z">
        <w:r>
          <w:rPr/>
          <w:t>R.Palmer, “Linear A Commodities: a Comparison of Resources”, Aegeum 12 (1995), p.133-155.</w:t>
        </w:r>
      </w:ins>
    </w:p>
    <w:p>
      <w:pPr>
        <w:pStyle w:val="TextBody"/>
        <w:spacing w:lineRule="auto" w:line="360"/>
        <w:rPr/>
      </w:pPr>
      <w:ins w:id="657" w:author="Unknown Author" w:date="2023-11-14T13:30:20Z">
        <w:r>
          <w:rPr/>
          <w:t xml:space="preserve">Schoep 2000 = </w:t>
        </w:r>
      </w:ins>
      <w:ins w:id="658" w:author="Unknown Author" w:date="2023-11-13T18:03:33Z">
        <w:r>
          <w:rPr/>
          <w:t>Schoep Ilse, The Administration of Neopalatial Crete: A Critical Assessment of the Linear A Tablets and Their Role in the Administrative Process (Salamanca: Ediciones Universidad Salamanca).</w:t>
        </w:r>
      </w:ins>
    </w:p>
    <w:p>
      <w:pPr>
        <w:pStyle w:val="TextBody"/>
        <w:spacing w:lineRule="auto" w:line="360"/>
        <w:rPr/>
      </w:pPr>
      <w:ins w:id="659" w:author="Unknown Author" w:date="2023-11-14T13:30:35Z">
        <w:r>
          <w:rPr/>
          <w:t xml:space="preserve">Schoep 2001 = </w:t>
        </w:r>
      </w:ins>
      <w:ins w:id="660" w:author="Unknown Author" w:date="2023-11-13T18:04:36Z">
        <w:r>
          <w:rPr/>
          <w:t>Schoep Ilse. The role of the Linear A tablets in Minoan administration. In: Ktèma : civilisations de l'Orient, de la Grèce et de Rome antiques, N°26, 2001. pp. 55-62;</w:t>
        </w:r>
      </w:ins>
    </w:p>
    <w:p>
      <w:pPr>
        <w:pStyle w:val="TextBody"/>
        <w:spacing w:lineRule="auto" w:line="360"/>
        <w:rPr/>
      </w:pPr>
      <w:ins w:id="661" w:author="Unknown Author" w:date="2023-11-14T13:30:42Z">
        <w:r>
          <w:rPr/>
          <w:t xml:space="preserve">Younger 2023, </w:t>
        </w:r>
      </w:ins>
      <w:ins w:id="662" w:author="Unknown Author" w:date="2023-11-13T18:21:35Z">
        <w:r>
          <w:rPr/>
          <w:t xml:space="preserve">John G. Younger, Published </w:t>
        </w:r>
      </w:ins>
      <w:ins w:id="663" w:author="Unknown Author" w:date="2023-11-13T18:22:00Z">
        <w:r>
          <w:rPr/>
          <w:t>Online (</w:t>
        </w:r>
      </w:ins>
      <w:hyperlink r:id="rId31">
        <w:ins w:id="664" w:author="Unknown Author" w:date="2023-11-13T18:22:00Z">
          <w:r>
            <w:rPr>
              <w:rStyle w:val="InternetLink"/>
            </w:rPr>
            <w:t>https://www.people.ku.edu/~jyounger/LinearA/misctexts.html</w:t>
          </w:r>
        </w:ins>
      </w:hyperlink>
      <w:hyperlink r:id="rId32">
        <w:ins w:id="665" w:author="Unknown Author" w:date="2023-11-13T18:22:00Z">
          <w:r>
            <w:rPr/>
            <w:t xml:space="preserve">, </w:t>
          </w:r>
        </w:ins>
      </w:hyperlink>
      <w:ins w:id="666" w:author="Unknown Author" w:date="2023-11-13T18:22:00Z">
        <w:r>
          <w:fldChar w:fldCharType="begin"/>
        </w:r>
        <w:r>
          <w:rPr>
            <w:rStyle w:val="InternetLink"/>
          </w:rPr>
          <w:instrText> HYPERLINK "https://people.ku.edu/~jyounger/LinearA/" \l "11"</w:instrText>
        </w:r>
      </w:ins>
      <w:r>
        <w:rPr>
          <w:rStyle w:val="InternetLink"/>
        </w:rPr>
        <w:fldChar w:fldCharType="separate"/>
      </w:r>
      <w:ins w:id="667" w:author="Unknown Author" w:date="2023-11-13T18:22:00Z">
        <w:r>
          <w:rPr>
            <w:rStyle w:val="InternetLink"/>
          </w:rPr>
          <w:t>https://people.ku.edu/~jyounger/LinearA/#11</w:t>
        </w:r>
      </w:ins>
      <w:r>
        <w:rPr>
          <w:rStyle w:val="InternetLink"/>
        </w:rPr>
        <w:fldChar w:fldCharType="end"/>
      </w:r>
      <w:hyperlink r:id="rId33">
        <w:ins w:id="668" w:author="Unknown Author" w:date="2023-11-13T18:22:00Z">
          <w:r>
            <w:rPr/>
            <w:t>, ), 2023</w:t>
          </w:r>
        </w:ins>
      </w:hyperlink>
    </w:p>
    <w:p>
      <w:pPr>
        <w:pStyle w:val="TextBody"/>
        <w:spacing w:lineRule="auto" w:line="360"/>
        <w:rPr/>
      </w:pPr>
      <w:ins w:id="669" w:author="Unknown Author" w:date="2023-11-14T13:29:58Z">
        <w:r>
          <w:rPr>
            <w:b w:val="false"/>
            <w:i w:val="false"/>
            <w:caps w:val="false"/>
            <w:smallCaps w:val="false"/>
            <w:spacing w:val="0"/>
          </w:rPr>
          <w:t>V</w:t>
        </w:r>
      </w:ins>
      <w:ins w:id="670" w:author="Unknown Author" w:date="2023-11-14T13:30:00Z">
        <w:r>
          <w:rPr>
            <w:b w:val="false"/>
            <w:i w:val="false"/>
            <w:caps w:val="false"/>
            <w:smallCaps w:val="false"/>
            <w:spacing w:val="0"/>
          </w:rPr>
          <w:t>i</w:t>
        </w:r>
      </w:ins>
      <w:ins w:id="671" w:author="Unknown Author" w:date="2023-11-14T13:29:58Z">
        <w:r>
          <w:rPr>
            <w:b w:val="false"/>
            <w:i w:val="false"/>
            <w:caps w:val="false"/>
            <w:smallCaps w:val="false"/>
            <w:spacing w:val="0"/>
          </w:rPr>
          <w:t xml:space="preserve">s 2023, </w:t>
        </w:r>
      </w:ins>
      <w:ins w:id="672" w:author="Unknown Author" w:date="2023-11-14T13:29:58Z">
        <w:r>
          <w:rPr>
            <w:b w:val="false"/>
            <w:i w:val="false"/>
            <w:caps w:val="false"/>
            <w:smallCaps w:val="false"/>
            <w:spacing w:val="0"/>
          </w:rPr>
          <w:t>https://github.com/visjs/vis-network</w:t>
        </w:r>
      </w:ins>
    </w:p>
    <w:p>
      <w:pPr>
        <w:pStyle w:val="TextBody"/>
        <w:spacing w:lineRule="auto" w:line="360"/>
        <w:rPr/>
      </w:pPr>
      <w:r>
        <w:rPr/>
      </w:r>
    </w:p>
    <w:p>
      <w:pPr>
        <w:pStyle w:val="Heading2"/>
        <w:spacing w:lineRule="auto" w:line="360" w:before="360" w:after="120"/>
        <w:rPr>
          <w:rFonts w:ascii="Arial" w:hAnsi="Arial"/>
          <w:b w:val="false"/>
          <w:b w:val="false"/>
          <w:color w:val="000000"/>
          <w:sz w:val="24"/>
          <w:szCs w:val="24"/>
        </w:rPr>
      </w:pPr>
      <w:r>
        <w:rPr/>
      </w:r>
    </w:p>
    <w:sectPr>
      <w:footerReference w:type="default" r:id="rId34"/>
      <w:footnotePr>
        <w:numFmt w:val="decimal"/>
      </w:footnotePr>
      <w:type w:val="nextPage"/>
      <w:pgSz w:w="11906" w:h="16838"/>
      <w:pgMar w:left="1134" w:right="1134" w:header="0" w:top="1134" w:footer="1134" w:bottom="1693"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Vassilis" w:date="2023-10-25T09:30:00Z" w:initials="VP">
    <w:p>
      <w:r>
        <w:rPr>
          <w:rFonts w:eastAsia="DejaVu Sans"/>
          <w:kern w:val="0"/>
          <w:lang w:val="en-US" w:eastAsia="en-US" w:bidi="en-US"/>
        </w:rPr>
        <w:t>A GENERAL COMMENT: A LOT MORE EXPLICATION (AND EXPLICIT-IFICATION!) IS NEEDED TO MAKE THE PAPER ACCESSIBLE TO AEGEAN EPIGRAPHISTS</w:t>
      </w:r>
    </w:p>
    <w:p>
      <w:r>
        <w:rPr>
          <w:rFonts w:eastAsia="DejaVu Sans"/>
          <w:kern w:val="0"/>
          <w:lang w:val="en-US" w:eastAsia="en-US" w:bidi="en-US"/>
        </w:rPr>
        <w:t>IF THE AUTHOR IS WILLING, I WOULD SUGGEST EVEN A SMALL GLOSSARY OF TECHNICAL TERMS</w:t>
      </w:r>
    </w:p>
  </w:comment>
  <w:comment w:id="1" w:author="Vassilis" w:date="2023-10-03T13:17:00Z" w:initials="VP">
    <w:p>
      <w:r>
        <w:rPr>
          <w:rFonts w:eastAsia="DejaVu Sans"/>
          <w:kern w:val="0"/>
          <w:lang w:val="en-US" w:eastAsia="en-US" w:bidi="en-US"/>
        </w:rPr>
        <w:t>Delete and replace with affiliation and e-mail</w:t>
      </w:r>
    </w:p>
  </w:comment>
  <w:comment w:id="2" w:author="Vassilis" w:date="2023-10-03T13:13:00Z" w:initials="VP">
    <w:p>
      <w:r>
        <w:rPr>
          <w:rFonts w:eastAsia="DejaVu Sans"/>
          <w:kern w:val="0"/>
          <w:lang w:val="en-US" w:eastAsia="en-US" w:bidi="en-US"/>
        </w:rPr>
        <w:t>All references must be made into the text in parenthese with Author’s last name followed by year of publication plus page number if necessary</w:t>
      </w:r>
    </w:p>
    <w:p>
      <w:r>
        <w:rPr>
          <w:rFonts w:eastAsia="DejaVu Sans"/>
          <w:kern w:val="0"/>
          <w:lang w:val="en-US" w:eastAsia="en-US" w:bidi="en-US"/>
        </w:rPr>
        <w:t>Example: this one must be (Schoep 2002)</w:t>
      </w:r>
    </w:p>
    <w:p>
      <w:r>
        <w:rPr>
          <w:rFonts w:eastAsia="DejaVu Sans"/>
          <w:kern w:val="0"/>
          <w:lang w:val="en-US" w:eastAsia="en-US" w:bidi="en-US"/>
        </w:rPr>
        <w:t>-please apply to all</w:t>
      </w:r>
    </w:p>
    <w:p>
      <w:r>
        <w:rPr>
          <w:rFonts w:eastAsia="DejaVu Sans"/>
          <w:kern w:val="0"/>
          <w:lang w:val="en-US" w:eastAsia="en-US" w:bidi="en-US"/>
        </w:rPr>
        <w:t>Bibliographic references must go to the end in alphabetic order</w:t>
      </w:r>
    </w:p>
  </w:comment>
  <w:comment w:id="4" w:author="Ester Salgarella" w:date="2023-09-29T14:20:00Z" w:initials="ES">
    <w:p>
      <w:r>
        <w:rPr>
          <w:rFonts w:eastAsia="DejaVu Sans"/>
          <w:kern w:val="0"/>
          <w:lang w:val="en-US" w:eastAsia="en-US" w:bidi="en-US"/>
        </w:rPr>
        <w:t xml:space="preserve">Would you mind replacing this with the term ‘find-place’ (here and elsewhere), which is the term standardly used to refer to sites? Thank you! </w:t>
      </w:r>
    </w:p>
  </w:comment>
  <w:comment w:id="3" w:author="Vassilis" w:date="2023-10-03T13:18:00Z" w:initials="VP">
    <w:p>
      <w:r>
        <w:rPr>
          <w:rFonts w:eastAsia="DejaVu Sans"/>
          <w:kern w:val="0"/>
          <w:lang w:val="en-US" w:eastAsia="en-US" w:bidi="en-US"/>
        </w:rPr>
        <w:t>Or, if you mean the archaeological site, just “site” would do</w:t>
      </w:r>
    </w:p>
  </w:comment>
  <w:comment w:id="5" w:author="Ester Salgarella" w:date="2023-09-29T14:22:00Z" w:initials="ES">
    <w:p>
      <w:r>
        <w:rPr>
          <w:rFonts w:eastAsia="DejaVu Sans"/>
          <w:kern w:val="0"/>
          <w:lang w:val="en-US" w:eastAsia="en-US" w:bidi="en-US"/>
        </w:rPr>
        <w:t>‘themselves’ – just a typo</w:t>
      </w:r>
    </w:p>
  </w:comment>
  <w:comment w:id="6" w:author="Vassilis" w:date="2023-10-03T13:19:00Z" w:initials="VP">
    <w:p>
      <w:r>
        <w:rPr>
          <w:rFonts w:eastAsia="DejaVu Sans"/>
          <w:kern w:val="0"/>
          <w:lang w:val="en-US" w:eastAsia="en-US" w:bidi="en-US"/>
        </w:rPr>
        <w:t>Is commodity a specific category of entity? Please define each and state the distinction between the two</w:t>
      </w:r>
    </w:p>
  </w:comment>
  <w:comment w:id="7" w:author="Vassilis" w:date="2023-10-25T09:28:00Z" w:initials="VP">
    <w:p>
      <w:r>
        <w:rPr>
          <w:rFonts w:eastAsia="DejaVu Sans"/>
          <w:kern w:val="0"/>
          <w:lang w:val="en-US" w:eastAsia="en-US" w:bidi="en-US"/>
        </w:rPr>
        <w:t>You have to explain VERY CLEARLY what ‘entities’ are in epigraphic terms (sign-groups, commodity signs that are often called ‘logograms’ or ‘ideograms’, numerals), remember this will be read by Aegean epigraphists</w:t>
      </w:r>
    </w:p>
    <w:p>
      <w:r>
        <w:rPr>
          <w:rFonts w:eastAsia="DejaVu Sans"/>
          <w:kern w:val="0"/>
          <w:lang w:val="en-US" w:eastAsia="en-US" w:bidi="en-US"/>
        </w:rPr>
        <w:t>And then provide CLEAR definitions for Entity or Commodity Lists and ALL OTHER TERMS YOU USE</w:t>
      </w:r>
    </w:p>
  </w:comment>
  <w:comment w:id="8" w:author="Vassilis" w:date="2023-10-25T09:34:00Z" w:initials="VP">
    <w:p>
      <w:r>
        <w:rPr>
          <w:rFonts w:eastAsia="DejaVu Sans"/>
          <w:kern w:val="0"/>
          <w:lang w:val="en-US" w:eastAsia="en-US" w:bidi="en-US"/>
        </w:rPr>
        <w:t>Explain ‘Named’</w:t>
      </w:r>
    </w:p>
  </w:comment>
  <w:comment w:id="9" w:author="Vassilis" w:date="2023-10-03T13:14:00Z" w:initials="VP">
    <w:p>
      <w:r>
        <w:rPr>
          <w:rFonts w:eastAsia="DejaVu Sans"/>
          <w:kern w:val="0"/>
          <w:lang w:val="en-US" w:eastAsia="en-US" w:bidi="en-US"/>
        </w:rPr>
        <w:t>Be explicit that you have projected (which may be justified, see Steele and Meissner 2017:</w:t>
      </w:r>
    </w:p>
    <w:p>
      <w:r>
        <w:rPr>
          <w:rFonts w:ascii="Times New Roman" w:hAnsi="Times New Roman" w:eastAsia="Times New Roman" w:cs="Times New Roman"/>
          <w:kern w:val="0"/>
          <w:lang w:val="en-US" w:eastAsia="el-GR" w:bidi="en-US"/>
        </w:rPr>
        <w:t>Steele, Philippa M. and Torsten Meißner. 2017. From Linear B to Linear A: The problem of the backward projection of sound values, in: </w:t>
      </w:r>
      <w:r>
        <w:rPr>
          <w:rFonts w:ascii="Times New Roman" w:hAnsi="Times New Roman" w:eastAsia="Times New Roman" w:cs="Times New Roman"/>
          <w:i/>
          <w:iCs/>
          <w:kern w:val="0"/>
          <w:lang w:val="en-US" w:eastAsia="el-GR" w:bidi="en-US"/>
        </w:rPr>
        <w:t>Understanding Relations Between Scripts: The Aegean Writing Systems</w:t>
      </w:r>
      <w:r>
        <w:rPr>
          <w:rFonts w:ascii="Times New Roman" w:hAnsi="Times New Roman" w:eastAsia="Times New Roman" w:cs="Times New Roman"/>
          <w:iCs/>
          <w:kern w:val="0"/>
          <w:lang w:val="en-US" w:eastAsia="el-GR" w:bidi="en-US"/>
        </w:rPr>
        <w:t>, P.M. Steele (ed.), O</w:t>
      </w:r>
      <w:r>
        <w:rPr>
          <w:rFonts w:ascii="Times New Roman" w:hAnsi="Times New Roman" w:eastAsia="Times New Roman" w:cs="Times New Roman"/>
          <w:kern w:val="0"/>
          <w:lang w:val="en-US" w:eastAsia="el-GR" w:bidi="en-US"/>
        </w:rPr>
        <w:t>xford and Philadelphia: Oxbow Books, 93-110.</w:t>
      </w:r>
    </w:p>
    <w:p>
      <w:r>
        <w:rPr>
          <w:rFonts w:eastAsia="DejaVu Sans"/>
          <w:kern w:val="0"/>
          <w:lang w:val="en-US" w:eastAsia="en-US" w:bidi="en-US"/>
        </w:rPr>
      </w:r>
    </w:p>
  </w:comment>
  <w:comment w:id="10" w:author="Vassilis" w:date="2023-10-25T09:29:00Z" w:initials="VP">
    <w:p>
      <w:r>
        <w:rPr>
          <w:rFonts w:eastAsia="DejaVu Sans"/>
          <w:kern w:val="0"/>
          <w:lang w:val="en-US" w:eastAsia="en-US" w:bidi="en-US"/>
        </w:rPr>
        <w:t>A good idea would be to juxtapose the image of ZA 14, its transcription, and then your tabular presentation of it</w:t>
      </w:r>
    </w:p>
  </w:comment>
  <w:comment w:id="11" w:author="Ester Salgarella" w:date="2023-09-29T14:24:00Z" w:initials="ES">
    <w:p>
      <w:r>
        <w:rPr>
          <w:rFonts w:eastAsia="DejaVu Sans"/>
          <w:kern w:val="0"/>
          <w:lang w:val="en-US" w:eastAsia="en-US" w:bidi="en-US"/>
        </w:rPr>
        <w:t xml:space="preserve">Could you please add a space between the abbreviation of the find-place and tablet number? Here and elsewhere - Thanks! </w:t>
      </w:r>
    </w:p>
  </w:comment>
  <w:comment w:id="12" w:author="Vassilis" w:date="2023-10-03T13:22:00Z" w:initials="VP">
    <w:p>
      <w:r>
        <w:rPr>
          <w:rFonts w:eastAsia="DejaVu Sans"/>
          <w:kern w:val="0"/>
          <w:lang w:val="en-US" w:eastAsia="en-US" w:bidi="en-US"/>
        </w:rPr>
        <w:t>Please explain: you mean only ‘ideograms’ with numbers without sign-groups</w:t>
      </w:r>
    </w:p>
    <w:p>
      <w:r>
        <w:rPr>
          <w:rFonts w:eastAsia="DejaVu Sans"/>
          <w:kern w:val="0"/>
          <w:lang w:val="en-US" w:eastAsia="en-US" w:bidi="en-US"/>
        </w:rPr>
        <w:t>Be specific</w:t>
      </w:r>
    </w:p>
  </w:comment>
  <w:comment w:id="13" w:author="Vassilis" w:date="2023-10-25T09:32:00Z" w:initials="VP">
    <w:p>
      <w:r>
        <w:rPr>
          <w:rFonts w:eastAsia="DejaVu Sans"/>
          <w:kern w:val="0"/>
          <w:lang w:val="en-US" w:eastAsia="en-US" w:bidi="en-US"/>
        </w:rPr>
        <w:t>Re-arrange the text so that it becomes clear that what you call commodity list is a module of what you call a transfer list</w:t>
      </w:r>
    </w:p>
  </w:comment>
  <w:comment w:id="14" w:author="Ester Salgarella" w:date="2023-09-29T14:25:00Z" w:initials="ES">
    <w:p>
      <w:r>
        <w:rPr>
          <w:rFonts w:eastAsia="DejaVu Sans"/>
          <w:kern w:val="0"/>
          <w:lang w:val="en-US" w:eastAsia="en-US" w:bidi="en-US"/>
        </w:rPr>
        <w:t xml:space="preserve">It would be useful to explain what these logograms mean / stand for, given that these have been rather securely identified. Could be either in brackets or in fn – thanks! </w:t>
      </w:r>
    </w:p>
    <w:p>
      <w:r>
        <w:rPr>
          <w:rFonts w:eastAsia="DejaVu Sans"/>
          <w:kern w:val="0"/>
          <w:lang w:val="en-US" w:eastAsia="en-US" w:bidi="en-US"/>
        </w:rPr>
      </w:r>
    </w:p>
    <w:p>
      <w:r>
        <w:rPr>
          <w:rFonts w:eastAsia="DejaVu Sans"/>
          <w:kern w:val="0"/>
          <w:lang w:val="en-US" w:eastAsia="en-US" w:bidi="en-US"/>
        </w:rPr>
        <w:t>It may also be useful to add ref to Schoep 2002, who discusses LA logoraphic identifications (just for curious readers).</w:t>
      </w:r>
    </w:p>
  </w:comment>
  <w:comment w:id="15" w:author="Vassilis" w:date="2023-10-03T13:24:00Z" w:initials="VP">
    <w:p>
      <w:r>
        <w:rPr>
          <w:rFonts w:eastAsia="DejaVu Sans"/>
          <w:kern w:val="0"/>
          <w:lang w:val="en-US" w:eastAsia="en-US" w:bidi="en-US"/>
        </w:rPr>
        <w:t>Also: CYP, VIN and other Latin abbreviations are to be in small capitals</w:t>
      </w:r>
    </w:p>
    <w:p>
      <w:r>
        <w:rPr>
          <w:rFonts w:eastAsia="DejaVu Sans"/>
          <w:i/>
          <w:kern w:val="0"/>
          <w:lang w:val="en-US" w:eastAsia="en-US" w:bidi="en-US"/>
        </w:rPr>
        <w:t>NI</w:t>
      </w:r>
      <w:r>
        <w:rPr>
          <w:rFonts w:eastAsia="DejaVu Sans"/>
          <w:kern w:val="0"/>
          <w:lang w:val="en-US" w:eastAsia="en-US" w:bidi="en-US"/>
        </w:rPr>
        <w:t xml:space="preserve"> must be italicized</w:t>
      </w:r>
    </w:p>
  </w:comment>
  <w:comment w:id="16" w:author="Vassilis" w:date="2023-10-25T09:33:00Z" w:initials="VP">
    <w:p>
      <w:r>
        <w:rPr>
          <w:rFonts w:eastAsia="DejaVu Sans"/>
          <w:kern w:val="0"/>
          <w:lang w:val="en-US" w:eastAsia="en-US" w:bidi="en-US"/>
        </w:rPr>
        <w:t>What is the meaning of ‘Transfer’ in this terminology?</w:t>
      </w:r>
    </w:p>
  </w:comment>
  <w:comment w:id="17" w:author="Ester Salgarella" w:date="2023-09-29T14:27:00Z" w:initials="ES">
    <w:p>
      <w:r>
        <w:rPr>
          <w:rFonts w:eastAsia="DejaVu Sans"/>
          <w:kern w:val="0"/>
          <w:lang w:val="en-US" w:eastAsia="en-US" w:bidi="en-US"/>
        </w:rPr>
        <w:t>‘administrative’ – just a typo</w:t>
      </w:r>
    </w:p>
  </w:comment>
  <w:comment w:id="18" w:author="Ester Salgarella" w:date="2023-09-29T14:27:00Z" w:initials="ES">
    <w:p>
      <w:r>
        <w:rPr>
          <w:rFonts w:eastAsia="DejaVu Sans"/>
          <w:kern w:val="0"/>
          <w:lang w:val="en-US" w:eastAsia="en-US" w:bidi="en-US"/>
        </w:rPr>
        <w:t>‘commodities’</w:t>
      </w:r>
    </w:p>
  </w:comment>
  <w:comment w:id="19" w:author="Vassilis" w:date="2023-10-03T13:26:00Z" w:initials="VP">
    <w:p>
      <w:r>
        <w:rPr>
          <w:rFonts w:eastAsia="DejaVu Sans"/>
          <w:kern w:val="0"/>
          <w:lang w:val="en-US" w:eastAsia="en-US" w:bidi="en-US"/>
        </w:rPr>
        <w:t>Note explicitly what is the source of the values for fractional signs you use</w:t>
      </w:r>
    </w:p>
  </w:comment>
  <w:comment w:id="20" w:author="Unknown Author" w:date="2023-11-14T13:38:04Z" w:initials="">
    <w:p>
      <w:r>
        <w:rPr>
          <w:rFonts w:eastAsia="Noto Serif CJK SC" w:cs="DejaVu Sans"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ar-SA" w:eastAsia="zh-CN" w:val="en-IE"/>
        </w:rPr>
        <w:t>Reply to Vassilis (03/10/2023, 13:26): "..."</w:t>
      </w:r>
    </w:p>
    <w:p>
      <w:r>
        <w:rPr>
          <w:rFonts w:eastAsia="DejaVu Sans"/>
          <w:kern w:val="0"/>
          <w:sz w:val="20"/>
          <w:lang w:val="en-IE" w:eastAsia="zh-CN" w:bidi="ar-SA"/>
        </w:rPr>
        <w:t>I’ve given the fraction values as per Corazza (2020).</w:t>
      </w:r>
    </w:p>
  </w:comment>
  <w:comment w:id="22" w:author="Ester Salgarella" w:date="2023-09-29T14:28:00Z" w:initials="ES">
    <w:p>
      <w:r>
        <w:rPr>
          <w:rFonts w:ascii="Liberation Serif" w:hAnsi="Liberation Serif" w:eastAsia="DejaVu Sans" w:cs="DejaVu San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Cs w:val="24"/>
          <w:u w:val="none"/>
          <w:vertAlign w:val="baseline"/>
          <w:em w:val="none"/>
          <w:lang w:bidi="en-US" w:val="en-IE" w:eastAsia="en-US"/>
        </w:rPr>
        <w:t xml:space="preserve">Could you please make sure all characters are visible – thanks! </w:t>
      </w:r>
    </w:p>
  </w:comment>
  <w:comment w:id="21" w:author="Vassilis" w:date="2023-10-03T13:30:00Z" w:initials="VP">
    <w:p>
      <w:r>
        <w:rPr>
          <w:rFonts w:ascii="Liberation Serif" w:hAnsi="Liberation Serif" w:eastAsia="DejaVu Sans" w:cs="DejaVu San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Cs w:val="24"/>
          <w:u w:val="none"/>
          <w:vertAlign w:val="baseline"/>
          <w:em w:val="none"/>
          <w:lang w:bidi="en-US" w:val="en-IE" w:eastAsia="en-US"/>
        </w:rPr>
        <w:t>Provide special font used- if of substantial benefit, we embed it, otherwise you might just replace it</w:t>
      </w:r>
    </w:p>
  </w:comment>
  <w:comment w:id="23" w:author="Ester Salgarella" w:date="2023-09-29T14:28:00Z" w:initials="ES">
    <w:p>
      <w:r>
        <w:rPr>
          <w:rFonts w:eastAsia="DejaVu Sans"/>
          <w:kern w:val="0"/>
          <w:lang w:val="en-US" w:eastAsia="en-US" w:bidi="en-US"/>
        </w:rPr>
        <w:t>‘Khania’</w:t>
      </w:r>
    </w:p>
  </w:comment>
  <w:comment w:id="24" w:author="Vassilis" w:date="2023-10-25T09:35:00Z" w:initials="VP">
    <w:p>
      <w:r>
        <w:rPr>
          <w:rFonts w:eastAsia="DejaVu Sans"/>
          <w:kern w:val="0"/>
          <w:lang w:val="en-US" w:eastAsia="en-US" w:bidi="en-US"/>
        </w:rPr>
        <w:t>Explain very clearly, give examples with images of documents and transcriptions, not just your tables</w:t>
      </w:r>
    </w:p>
  </w:comment>
  <w:comment w:id="25" w:author="Vassilis" w:date="2023-10-25T09:39:00Z" w:initials="VP">
    <w:p>
      <w:r>
        <w:rPr>
          <w:rFonts w:eastAsia="DejaVu Sans"/>
          <w:kern w:val="0"/>
          <w:lang w:val="en-US" w:eastAsia="en-US" w:bidi="en-US"/>
        </w:rPr>
        <w:t>Explain ‘Inter-Entity’</w:t>
      </w:r>
    </w:p>
  </w:comment>
  <w:comment w:id="26" w:author="Vassilis" w:date="2023-10-25T09:39:00Z" w:initials="VP">
    <w:p>
      <w:r>
        <w:rPr>
          <w:rFonts w:eastAsia="DejaVu Sans"/>
          <w:kern w:val="0"/>
          <w:lang w:val="en-US" w:eastAsia="en-US" w:bidi="en-US"/>
        </w:rPr>
        <w:t>assume</w:t>
      </w:r>
    </w:p>
  </w:comment>
  <w:comment w:id="27" w:author="Vassilis" w:date="2023-10-25T09:39:00Z" w:initials="VP">
    <w:p>
      <w:r>
        <w:rPr>
          <w:rFonts w:eastAsia="DejaVu Sans"/>
          <w:kern w:val="0"/>
          <w:lang w:val="en-US" w:eastAsia="en-US" w:bidi="en-US"/>
        </w:rPr>
        <w:t>This sounds like a big and unnecessary assumption</w:t>
      </w:r>
    </w:p>
    <w:p>
      <w:r>
        <w:rPr>
          <w:rFonts w:eastAsia="DejaVu Sans"/>
          <w:kern w:val="0"/>
          <w:lang w:val="en-US" w:eastAsia="en-US" w:bidi="en-US"/>
        </w:rPr>
        <w:t>Are you sure you need this for the purposes of this specific paper?</w:t>
      </w:r>
    </w:p>
  </w:comment>
  <w:comment w:id="28" w:author="Unknown Author" w:date="2023-11-14T16:13:04Z" w:initials="">
    <w:p>
      <w:r>
        <w:rPr>
          <w:rFonts w:eastAsia="Noto Serif CJK SC" w:cs="DejaVu Sans"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ar-SA" w:eastAsia="zh-CN" w:val="en-IE"/>
        </w:rPr>
        <w:t>Reply to Vassilis (25/10/2023, 09:39): "..."</w:t>
      </w:r>
    </w:p>
    <w:p>
      <w:r>
        <w:rPr>
          <w:rFonts w:eastAsia="DejaVu Sans"/>
          <w:kern w:val="0"/>
          <w:sz w:val="20"/>
          <w:lang w:val="en-IE" w:eastAsia="zh-CN" w:bidi="ar-SA"/>
        </w:rPr>
        <w:t>I’ve added my rationale for this choice.</w:t>
      </w:r>
    </w:p>
    <w:p>
      <w:r>
        <w:rPr>
          <w:rFonts w:eastAsia="DejaVu Sans"/>
          <w:kern w:val="0"/>
          <w:lang w:val="en-US" w:eastAsia="en-US" w:bidi="en-US"/>
        </w:rPr>
      </w:r>
    </w:p>
  </w:comment>
  <w:comment w:id="29" w:author="Ester Salgarella" w:date="2023-09-29T14:31:00Z" w:initials="ES">
    <w:p>
      <w:r>
        <w:rPr>
          <w:rFonts w:eastAsia="DejaVu Sans"/>
          <w:kern w:val="0"/>
          <w:lang w:val="en-US" w:eastAsia="en-US" w:bidi="en-US"/>
        </w:rPr>
        <w:t xml:space="preserve">Perhaps remove italics? </w:t>
      </w:r>
    </w:p>
  </w:comment>
  <w:comment w:id="30" w:author="Vassilis" w:date="2023-10-25T09:40:00Z" w:initials="VP">
    <w:p>
      <w:r>
        <w:rPr>
          <w:rFonts w:eastAsia="DejaVu Sans"/>
          <w:kern w:val="0"/>
          <w:lang w:val="en-US" w:eastAsia="en-US" w:bidi="en-US"/>
        </w:rPr>
        <w:t>You need to provide specific reference Author, year, page</w:t>
      </w:r>
    </w:p>
  </w:comment>
  <w:comment w:id="31" w:author="Vassilis" w:date="2023-10-25T09:41:00Z" w:initials="VP">
    <w:p>
      <w:r>
        <w:rPr>
          <w:rFonts w:eastAsia="DejaVu Sans"/>
          <w:kern w:val="0"/>
          <w:lang w:val="en-US" w:eastAsia="en-US" w:bidi="en-US"/>
        </w:rPr>
        <w:t>This, like all tablets that are presented in tabular fashion, has to be presented as an image and then with a conventional transcription. Aegean epigraphists must be given the opportunity to see how you re-analyze the text format</w:t>
      </w:r>
    </w:p>
  </w:comment>
  <w:comment w:id="32" w:author="Ester Salgarella" w:date="2023-09-29T14:32:00Z" w:initials="ES">
    <w:p>
      <w:r>
        <w:rPr>
          <w:rFonts w:eastAsia="DejaVu Sans"/>
          <w:kern w:val="0"/>
          <w:lang w:val="en-US" w:eastAsia="en-US" w:bidi="en-US"/>
        </w:rPr>
        <w:t xml:space="preserve">please make sure characters are visible, here and elsewhere – thanks! </w:t>
      </w:r>
    </w:p>
  </w:comment>
  <w:comment w:id="33" w:author="Vassilis" w:date="2023-10-25T09:42:00Z" w:initials="VP">
    <w:p>
      <w:r>
        <w:rPr>
          <w:rFonts w:eastAsia="DejaVu Sans"/>
          <w:kern w:val="0"/>
          <w:lang w:val="en-US" w:eastAsia="en-US" w:bidi="en-US"/>
        </w:rPr>
        <w:t>“third-party javascript library”</w:t>
      </w:r>
    </w:p>
    <w:p>
      <w:r>
        <w:rPr>
          <w:rFonts w:eastAsia="DejaVu Sans"/>
          <w:kern w:val="0"/>
          <w:lang w:val="en-US" w:eastAsia="en-US" w:bidi="en-US"/>
        </w:rPr>
        <w:t>“vis” (is it an acronym or abbreviation? explain)</w:t>
      </w:r>
    </w:p>
    <w:p>
      <w:r>
        <w:rPr>
          <w:rFonts w:eastAsia="DejaVu Sans"/>
          <w:kern w:val="0"/>
          <w:lang w:val="en-US" w:eastAsia="en-US" w:bidi="en-US"/>
        </w:rPr>
        <w:t>“JSON format”</w:t>
      </w:r>
    </w:p>
    <w:p>
      <w:r>
        <w:rPr>
          <w:rFonts w:eastAsia="DejaVu Sans"/>
          <w:kern w:val="0"/>
          <w:lang w:val="en-US" w:eastAsia="en-US" w:bidi="en-US"/>
        </w:rPr>
        <w:t>You need to provide clear jargon-free definitions for all these terms -consider a small glossary for the non-initiated</w:t>
      </w:r>
    </w:p>
  </w:comment>
  <w:comment w:id="34" w:author="Vassilis" w:date="2023-10-25T09:44:00Z" w:initials="VP">
    <w:p>
      <w:r>
        <w:rPr>
          <w:rFonts w:eastAsia="DejaVu Sans"/>
          <w:kern w:val="0"/>
          <w:lang w:val="en-US" w:eastAsia="en-US" w:bidi="en-US"/>
        </w:rPr>
        <w:t>Give out an image AND transcription of HT 121</w:t>
      </w:r>
    </w:p>
  </w:comment>
  <w:comment w:id="35" w:author="Unknown Author" w:date="2023-11-14T13:31:32Z" w:initials="">
    <w:p>
      <w:r>
        <w:rPr>
          <w:rFonts w:eastAsia="Noto Serif CJK SC" w:cs="DejaVu Sans"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ar-SA" w:eastAsia="zh-CN" w:val="en-IE"/>
        </w:rPr>
        <w:t>Reply to Vassilis (25/10/2023, 09:44): "..."</w:t>
      </w:r>
    </w:p>
    <w:p>
      <w:r>
        <w:rPr>
          <w:rFonts w:eastAsia="DejaVu Sans"/>
          <w:kern w:val="0"/>
          <w:sz w:val="20"/>
          <w:lang w:val="en-IE" w:eastAsia="zh-CN" w:bidi="ar-SA"/>
        </w:rPr>
        <w:t>This has now been provided in an earlier section.</w:t>
      </w:r>
    </w:p>
  </w:comment>
  <w:comment w:id="36" w:author="Vassilis" w:date="2023-10-25T09:45:00Z" w:initials="VP">
    <w:p>
      <w:r>
        <w:rPr>
          <w:rFonts w:eastAsia="DejaVu Sans"/>
          <w:kern w:val="0"/>
          <w:lang w:val="en-US" w:eastAsia="en-US" w:bidi="en-US"/>
        </w:rPr>
        <w:t>Yet, you do assume that this includes a mobility of some kind -why exclude that commodities may be more static, i.e. a record of stored commodities?</w:t>
      </w:r>
    </w:p>
  </w:comment>
  <w:comment w:id="37" w:author="Vassilis" w:date="2023-10-25T09:48:00Z" w:initials="VP">
    <w:p>
      <w:r>
        <w:rPr>
          <w:rFonts w:eastAsia="DejaVu Sans"/>
          <w:kern w:val="0"/>
          <w:lang w:val="en-US" w:eastAsia="en-US" w:bidi="en-US"/>
        </w:rPr>
        <w:t>You assume this is a place-name (not impossible, but can you state that there are alternatives and it is very difficult to decide?)</w:t>
      </w:r>
    </w:p>
  </w:comment>
  <w:comment w:id="38" w:author="Vassilis" w:date="2023-10-25T09:47:00Z" w:initials="VP">
    <w:p>
      <w:r>
        <w:rPr>
          <w:rFonts w:eastAsia="DejaVu Sans"/>
          <w:kern w:val="0"/>
          <w:lang w:val="en-US" w:eastAsia="en-US" w:bidi="en-US"/>
        </w:rPr>
        <w:t>Explain ‘Python script’, ‘JSON record’</w:t>
      </w:r>
    </w:p>
    <w:p>
      <w:r>
        <w:rPr>
          <w:rFonts w:eastAsia="DejaVu Sans"/>
          <w:kern w:val="0"/>
          <w:lang w:val="en-US" w:eastAsia="en-US" w:bidi="en-US"/>
        </w:rPr>
        <w:t xml:space="preserve">Consider making a small glossary again and terms explained can be </w:t>
      </w:r>
      <w:r>
        <w:rPr>
          <w:rFonts w:eastAsia="DejaVu Sans"/>
          <w:b/>
          <w:kern w:val="0"/>
          <w:lang w:val="en-US" w:eastAsia="en-US" w:bidi="en-US"/>
        </w:rPr>
        <w:t>bold</w:t>
      </w:r>
      <w:r>
        <w:rPr>
          <w:rFonts w:eastAsia="DejaVu Sans"/>
          <w:kern w:val="0"/>
          <w:lang w:val="en-US" w:eastAsia="en-US" w:bidi="en-US"/>
        </w:rPr>
        <w:t xml:space="preserve"> in the text</w:t>
      </w:r>
    </w:p>
  </w:comment>
  <w:comment w:id="39" w:author="Vassilis" w:date="2023-10-25T09:49:00Z" w:initials="VP">
    <w:p>
      <w:r>
        <w:rPr>
          <w:rFonts w:eastAsia="DejaVu Sans"/>
          <w:kern w:val="0"/>
          <w:lang w:val="en-US" w:eastAsia="en-US" w:bidi="en-US"/>
        </w:rPr>
        <w:t>OK, but what about those that disagree with your interpretation? Will your graph be useless to them?</w:t>
      </w:r>
    </w:p>
    <w:p>
      <w:r>
        <w:rPr>
          <w:rFonts w:eastAsia="DejaVu Sans"/>
          <w:kern w:val="0"/>
          <w:lang w:val="en-US" w:eastAsia="en-US" w:bidi="en-US"/>
        </w:rPr>
        <w:t>This is a major issue: an analysis must be as neutral as possible (i.e. to be able to accommodate as many and as diverse interpretations of these documents as possible)</w:t>
      </w:r>
    </w:p>
  </w:comment>
  <w:comment w:id="40" w:author="Unknown Author" w:date="2023-11-14T16:31:05Z" w:initials="">
    <w:p>
      <w:r>
        <w:rPr>
          <w:rFonts w:eastAsia="Noto Serif CJK SC" w:cs="DejaVu Sans"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ar-SA" w:eastAsia="zh-CN" w:val="en-IE"/>
        </w:rPr>
        <w:t>Reply to Vassilis (25/10/2023, 09:49): "..."</w:t>
      </w:r>
    </w:p>
    <w:p>
      <w:r>
        <w:rPr>
          <w:rFonts w:eastAsia="DejaVu Sans"/>
          <w:kern w:val="0"/>
          <w:sz w:val="20"/>
          <w:lang w:val="en-IE" w:eastAsia="zh-CN" w:bidi="ar-SA"/>
        </w:rPr>
        <w:t>It will certainly not be useful to them as an accurate reflection of their own interpretation of individual tablets. In constructing the graph I’ve set out my rationale for interpreting the individual tablets based on the common syntactical structures I’ve proposed. I think it is inevitable that this exercise will be partial rather than impartial and that the best it can do is provide the detail for the viewer of the graph to consider each relationship depicted for themselves.</w:t>
      </w:r>
    </w:p>
  </w:comment>
  <w:comment w:id="41" w:author="Vassilis" w:date="2023-10-25T09:50:00Z" w:initials="VP">
    <w:p>
      <w:r>
        <w:rPr>
          <w:rFonts w:eastAsia="DejaVu Sans"/>
          <w:kern w:val="0"/>
          <w:lang w:val="en-US" w:eastAsia="en-US" w:bidi="en-US"/>
        </w:rPr>
        <w:t>How can you/we argue for this?</w:t>
      </w:r>
    </w:p>
  </w:comment>
  <w:comment w:id="42" w:author="Unknown Author" w:date="2023-11-14T16:38:08Z" w:initials="">
    <w:p>
      <w:r>
        <w:rPr>
          <w:rFonts w:eastAsia="Noto Serif CJK SC" w:cs="DejaVu Sans"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ar-SA" w:eastAsia="zh-CN" w:val="en-IE"/>
        </w:rPr>
        <w:t>Reply to Vassilis (25/10/2023, 09:50): "..."</w:t>
      </w:r>
    </w:p>
    <w:p>
      <w:r>
        <w:rPr>
          <w:rFonts w:eastAsia="DejaVu Sans"/>
          <w:kern w:val="0"/>
          <w:sz w:val="20"/>
          <w:lang w:val="en-IE" w:eastAsia="zh-CN" w:bidi="ar-SA"/>
        </w:rPr>
        <w:t>I’ve added the basis for this statement.</w:t>
      </w:r>
    </w:p>
  </w:comment>
  <w:comment w:id="43" w:author="Ester Salgarella" w:date="2023-09-29T14:33:00Z" w:initials="ES">
    <w:p>
      <w:r>
        <w:rPr>
          <w:rFonts w:eastAsia="DejaVu Sans"/>
          <w:kern w:val="0"/>
          <w:lang w:val="en-US" w:eastAsia="en-US" w:bidi="en-US"/>
        </w:rPr>
        <w:t>‘administrative’</w:t>
      </w:r>
    </w:p>
  </w:comment>
  <w:comment w:id="44" w:author="Ester Salgarella" w:date="2023-09-29T14:33:00Z" w:initials="ES">
    <w:p>
      <w:r>
        <w:rPr>
          <w:rFonts w:eastAsia="DejaVu Sans"/>
          <w:kern w:val="0"/>
          <w:lang w:val="en-US" w:eastAsia="en-US" w:bidi="en-US"/>
        </w:rPr>
        <w:t xml:space="preserve">Could you please reference this? Thanks! </w:t>
      </w:r>
    </w:p>
  </w:comment>
  <w:comment w:id="45" w:author="Vassilis" w:date="2023-10-25T09:51:00Z" w:initials="VP">
    <w:p>
      <w:r>
        <w:rPr>
          <w:rFonts w:eastAsia="DejaVu Sans"/>
          <w:kern w:val="0"/>
          <w:lang w:val="en-US" w:eastAsia="en-US" w:bidi="en-US"/>
        </w:rPr>
        <w:t>Very good and commendable, but I have noted that your graph does include some built-in assumptions, like ‘senders’ and ‘recipients’ on HT 121 -I do not disagree necessarily, but this is hardly the point -what about if someone does? How do you factor that in?</w:t>
      </w:r>
    </w:p>
  </w:comment>
  <w:comment w:id="46" w:author="Unknown Author" w:date="2023-11-14T16:38:29Z" w:initials="">
    <w:p>
      <w:r>
        <w:rPr>
          <w:rFonts w:eastAsia="Noto Serif CJK SC" w:cs="DejaVu Sans" w:ascii="Liberation Serif" w:hAnsi="Liberation Serif"/>
          <w:b w:val="false"/>
          <w:bCs w:val="false"/>
          <w:i/>
          <w:iCs w:val="false"/>
          <w:caps w:val="false"/>
          <w:smallCaps w:val="false"/>
          <w:strike w:val="false"/>
          <w:dstrike w:val="false"/>
          <w:outline w:val="false"/>
          <w:shadow w:val="false"/>
          <w:emboss w:val="false"/>
          <w:imprint w:val="false"/>
          <w:color w:val="auto"/>
          <w:spacing w:val="0"/>
          <w:w w:val="100"/>
          <w:kern w:val="2"/>
          <w:position w:val="0"/>
          <w:sz w:val="16"/>
          <w:szCs w:val="24"/>
          <w:u w:val="none"/>
          <w:vertAlign w:val="baseline"/>
          <w:em w:val="none"/>
          <w:lang w:bidi="ar-SA" w:eastAsia="zh-CN" w:val="en-IE"/>
        </w:rPr>
        <w:t>Reply to Vassilis (25/10/2023, 09:51): "..."</w:t>
      </w:r>
    </w:p>
    <w:p>
      <w:r>
        <w:rPr>
          <w:rFonts w:eastAsia="DejaVu Sans"/>
          <w:kern w:val="0"/>
          <w:sz w:val="20"/>
          <w:lang w:val="en-IE" w:eastAsia="zh-CN" w:bidi="ar-SA"/>
        </w:rPr>
        <w:t>The choice of ‘sender’ and ‘recipient’ was arbitrary in each case, and is not reflected in the actual graph. This is not a ‘directed’ graph, i.e. it does not specify who is sending what to whom. It only posits that the commodities passed between the two entities.</w:t>
      </w:r>
    </w:p>
  </w:comment>
  <w:comment w:id="47" w:author="Ester Salgarella" w:date="2023-09-29T14:34:00Z" w:initials="ES">
    <w:p>
      <w:r>
        <w:rPr>
          <w:rFonts w:eastAsia="DejaVu Sans"/>
          <w:kern w:val="0"/>
          <w:lang w:val="en-US" w:eastAsia="en-US" w:bidi="en-US"/>
        </w:rPr>
        <w:t xml:space="preserve">do you mean ‘championed’? </w:t>
      </w:r>
    </w:p>
  </w:comment>
  <w:comment w:id="48" w:author="Ester Salgarella" w:date="2023-09-29T14:33:00Z" w:initials="ES">
    <w:p>
      <w:r>
        <w:rPr>
          <w:rFonts w:eastAsia="DejaVu Sans"/>
          <w:kern w:val="0"/>
          <w:lang w:val="en-US" w:eastAsia="en-US" w:bidi="en-US"/>
        </w:rPr>
        <w:t>‘Younger’</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Segoe UI">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w:charset w:val="01"/>
    <w:family w:val="roman"/>
    <w:pitch w:val="variable"/>
  </w:font>
  <w:font w:name="monospace">
    <w:charset w:val="01"/>
    <w:family w:val="roman"/>
    <w:pitch w:val="variable"/>
  </w:font>
  <w:font w:name="Courier New">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28</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rPr/>
      </w:pPr>
      <w:r>
        <w:rPr>
          <w:rStyle w:val="FootnoteCharacters"/>
        </w:rPr>
        <w:footnoteRef/>
      </w:r>
      <w:r>
        <w:rPr/>
        <w:tab/>
        <w:t xml:space="preserve"> </w:t>
      </w:r>
      <w:r>
        <w:rPr/>
        <w:t>Ilse Schoep, The Administration of Neopalatial Crete: A Critical Assessment of the Linear A Tablets and Their Role in the Administrative Process (Salamanca: Ediciones Universidad Salamanca).</w:t>
      </w:r>
    </w:p>
  </w:footnote>
  <w:footnote w:id="3">
    <w:p>
      <w:pPr>
        <w:pStyle w:val="Footnote"/>
        <w:rPr/>
      </w:pPr>
      <w:r>
        <w:rPr>
          <w:rStyle w:val="FootnoteCharacters"/>
        </w:rPr>
        <w:footnoteRef/>
      </w:r>
      <w:r>
        <w:rPr/>
        <w:tab/>
        <w:t>R.Palmer, “Linear A Commodities: a Comparison of Resources”, Aegeum 12 (1995), p.133-155.</w:t>
      </w:r>
    </w:p>
  </w:footnote>
  <w:footnote w:id="4">
    <w:p>
      <w:pPr>
        <w:pStyle w:val="Footnote"/>
        <w:rPr>
          <w:lang w:val="fr-FR"/>
        </w:rPr>
      </w:pPr>
      <w:r>
        <w:rPr>
          <w:rStyle w:val="FootnoteCharacters"/>
        </w:rPr>
        <w:footnoteRef/>
      </w:r>
      <w:r>
        <w:rPr/>
        <w:tab/>
        <w:t xml:space="preserve">Schoep Ilse. The role of the Linear A tablets in Minoan administration. </w:t>
      </w:r>
      <w:r>
        <w:rPr>
          <w:lang w:val="fr-FR"/>
        </w:rPr>
        <w:t>In: Ktèma : civilisations de l'Orient, de la Grèce et de Rome antiques, N°26, 2001. pp. 55-62;</w:t>
      </w:r>
    </w:p>
  </w:footnote>
  <w:footnote w:id="5">
    <w:p>
      <w:pPr>
        <w:pStyle w:val="TextBody"/>
        <w:spacing w:lineRule="auto" w:line="331" w:before="0" w:after="0"/>
        <w:rPr>
          <w:rFonts w:ascii="Arial" w:hAnsi="Arial"/>
          <w:sz w:val="21"/>
          <w:szCs w:val="21"/>
        </w:rPr>
      </w:pPr>
      <w:r>
        <w:rPr>
          <w:rStyle w:val="FootnoteCharacters"/>
        </w:rPr>
        <w:footnoteRef/>
      </w:r>
      <w:r>
        <w:rPr>
          <w:rFonts w:ascii="Arial" w:hAnsi="Arial"/>
          <w:color w:val="000000"/>
          <w:sz w:val="21"/>
          <w:szCs w:val="21"/>
          <w:highlight w:val="white"/>
          <w:lang w:val="fr-FR"/>
          <w:rPrChange w:id="0" w:author="Unknown Author" w:date="2023-11-13T19:13:11Z"/>
        </w:rPr>
        <w:t>The following tablets are too fragmentary to permit classification: ARKH</w:t>
      </w:r>
      <w:ins w:id="675" w:author="Unknown Author" w:date="2023-11-13T19:12:3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4b, HT</w:t>
      </w:r>
      <w:ins w:id="677" w:author="Unknown Author" w:date="2023-11-13T19:12:4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110b, HT</w:t>
      </w:r>
      <w:ins w:id="679" w:author="Unknown Author" w:date="2023-11-13T19:12:4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137, HT</w:t>
      </w:r>
      <w:ins w:id="681" w:author="Unknown Author" w:date="2023-11-13T19:12:4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139, HT</w:t>
      </w:r>
      <w:ins w:id="683" w:author="Unknown Author" w:date="2023-11-13T19:12:4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140, HT</w:t>
      </w:r>
      <w:ins w:id="685" w:author="Unknown Author" w:date="2023-11-13T19:12:4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154a, HT</w:t>
      </w:r>
      <w:ins w:id="687" w:author="Unknown Author" w:date="2023-11-13T19:12:5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25b, HT</w:t>
      </w:r>
      <w:ins w:id="689" w:author="Unknown Author" w:date="2023-11-13T19:12:5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26b, HT</w:t>
      </w:r>
      <w:ins w:id="691" w:author="Unknown Author" w:date="2023-11-13T19:13:1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27a, HT</w:t>
      </w:r>
      <w:ins w:id="693" w:author="Unknown Author" w:date="2023-11-13T19:13:1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 HT</w:t>
      </w:r>
      <w:ins w:id="695" w:author="Unknown Author" w:date="2023-11-13T19:13:1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38, HT</w:t>
      </w:r>
      <w:ins w:id="697" w:author="Unknown Author" w:date="2023-11-13T19:13:2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45b, HT</w:t>
      </w:r>
      <w:ins w:id="699" w:author="Unknown Author" w:date="2023-11-13T19:13:2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49a, HT</w:t>
      </w:r>
      <w:ins w:id="701" w:author="Unknown Author" w:date="2023-11-13T19:13:2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50a, HT</w:t>
      </w:r>
      <w:ins w:id="703" w:author="Unknown Author" w:date="2023-11-13T19:13:2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51a, HT</w:t>
      </w:r>
      <w:ins w:id="705" w:author="Unknown Author" w:date="2023-11-13T19:13:2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60, HT</w:t>
      </w:r>
      <w:ins w:id="707" w:author="Unknown Author" w:date="2023-11-13T19:13:2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62+73, HT</w:t>
      </w:r>
      <w:ins w:id="709" w:author="Unknown Author" w:date="2023-11-13T19:13:2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69, HT</w:t>
      </w:r>
      <w:ins w:id="711" w:author="Unknown Author" w:date="2023-11-13T19:13:3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82, HTZd</w:t>
      </w:r>
      <w:ins w:id="713" w:author="Unknown Author" w:date="2023-11-13T19:13:31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157+156, KH</w:t>
      </w:r>
      <w:ins w:id="715" w:author="Unknown Author" w:date="2023-11-13T19:13:3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12, KH</w:t>
      </w:r>
      <w:ins w:id="717" w:author="Unknown Author" w:date="2023-11-13T19:13:3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15, KH</w:t>
      </w:r>
      <w:ins w:id="719" w:author="Unknown Author" w:date="2023-11-13T19:13:3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21, KH</w:t>
      </w:r>
      <w:ins w:id="721" w:author="Unknown Author" w:date="2023-11-13T19:13:3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25, KH</w:t>
      </w:r>
      <w:ins w:id="723" w:author="Unknown Author" w:date="2023-11-13T19:13:3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26, KH</w:t>
      </w:r>
      <w:ins w:id="725" w:author="Unknown Author" w:date="2023-11-13T19:13:4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54, KH</w:t>
      </w:r>
      <w:ins w:id="727" w:author="Unknown Author" w:date="2023-11-13T19:13:4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55, KH</w:t>
      </w:r>
      <w:ins w:id="729" w:author="Unknown Author" w:date="2023-11-13T19:13:4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58, KH</w:t>
      </w:r>
      <w:ins w:id="731" w:author="Unknown Author" w:date="2023-11-13T19:13:4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 KH</w:t>
      </w:r>
      <w:ins w:id="733" w:author="Unknown Author" w:date="2023-11-13T19:13:4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60, KH</w:t>
      </w:r>
      <w:ins w:id="735" w:author="Unknown Author" w:date="2023-11-13T19:13:4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61, KH</w:t>
      </w:r>
      <w:ins w:id="737" w:author="Unknown Author" w:date="2023-11-13T19:13:5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63, KH</w:t>
      </w:r>
      <w:ins w:id="739" w:author="Unknown Author" w:date="2023-11-13T19:13:51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73, KH</w:t>
      </w:r>
      <w:ins w:id="741" w:author="Unknown Author" w:date="2023-11-13T19:13:5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75, KH</w:t>
      </w:r>
      <w:ins w:id="743" w:author="Unknown Author" w:date="2023-11-13T19:13:5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76, KH</w:t>
      </w:r>
      <w:ins w:id="745" w:author="Unknown Author" w:date="2023-11-13T19:13:5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 KH</w:t>
      </w:r>
      <w:ins w:id="747" w:author="Unknown Author" w:date="2023-11-13T19:13:5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84, KH</w:t>
      </w:r>
      <w:ins w:id="749" w:author="Unknown Author" w:date="2023-11-13T19:13:5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91, KN</w:t>
      </w:r>
      <w:ins w:id="751" w:author="Unknown Author" w:date="2023-11-13T19:13:5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 KN</w:t>
      </w:r>
      <w:ins w:id="753" w:author="Unknown Author" w:date="2023-11-13T19:14:0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28a, MA</w:t>
      </w:r>
      <w:ins w:id="755" w:author="Unknown Author" w:date="2023-11-13T19:14:01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4a, MA</w:t>
      </w:r>
      <w:ins w:id="757" w:author="Unknown Author" w:date="2023-11-13T19:14:0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6a, MA</w:t>
      </w:r>
      <w:ins w:id="759" w:author="Unknown Author" w:date="2023-11-13T19:14:0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6c, PH</w:t>
      </w:r>
      <w:ins w:id="761" w:author="Unknown Author" w:date="2023-11-13T19:14:0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3b, PH</w:t>
      </w:r>
      <w:ins w:id="763" w:author="Unknown Author" w:date="2023-11-13T19:14:0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8a, PK</w:t>
      </w:r>
      <w:ins w:id="765" w:author="Unknown Author" w:date="2023-11-13T19:14:0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 THEZb</w:t>
      </w:r>
      <w:ins w:id="767" w:author="Unknown Author" w:date="2023-11-13T19:14:2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 THEtab.4, ZA</w:t>
      </w:r>
      <w:ins w:id="769" w:author="Unknown Author" w:date="2023-11-13T19:14:2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12a, ZA</w:t>
      </w:r>
      <w:ins w:id="771" w:author="Unknown Author" w:date="2023-11-13T19:14:2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12b, ZA</w:t>
      </w:r>
      <w:ins w:id="773" w:author="Unknown Author" w:date="2023-11-13T19:14:2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18a, ZA</w:t>
      </w:r>
      <w:ins w:id="775" w:author="Unknown Author" w:date="2023-11-13T19:14:2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1b, ZA</w:t>
      </w:r>
      <w:ins w:id="777" w:author="Unknown Author" w:date="2023-11-13T19:14:2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26a, ZA</w:t>
      </w:r>
      <w:ins w:id="779" w:author="Unknown Author" w:date="2023-11-13T19:14:2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4b.</w:t>
      </w:r>
    </w:p>
  </w:footnote>
  <w:footnote w:id="6">
    <w:p>
      <w:pPr>
        <w:pStyle w:val="Footnote"/>
        <w:rPr>
          <w:lang w:val="fr-FR"/>
        </w:rPr>
      </w:pPr>
      <w:r>
        <w:rPr>
          <w:rStyle w:val="FootnoteCharacters"/>
        </w:rPr>
        <w:footnoteRef/>
      </w:r>
      <w:r>
        <w:rPr>
          <w:lang w:val="fr-FR"/>
        </w:rPr>
        <w:tab/>
        <w:t>https://github.com/mwenge/lineara.xyz/tree/master/network/transactions/final</w:t>
      </w:r>
    </w:p>
  </w:footnote>
  <w:footnote w:id="7">
    <w:p>
      <w:pPr>
        <w:pStyle w:val="Footnote"/>
        <w:rPr>
          <w:lang w:val="fr-FR"/>
        </w:rPr>
      </w:pPr>
      <w:r>
        <w:rPr>
          <w:rStyle w:val="FootnoteCharacters"/>
        </w:rPr>
        <w:footnoteRef/>
      </w:r>
      <w:r>
        <w:rPr>
          <w:lang w:val="fr-FR"/>
        </w:rPr>
        <w:tab/>
        <w:t>https://github.com/mwenge/lineara.xyz/blob/master/network/transactions/030%20-%20Create%20Transactions.ipynb</w:t>
      </w:r>
    </w:p>
  </w:footnote>
  <w:footnote w:id="8">
    <w:p>
      <w:pPr>
        <w:pStyle w:val="Footnote"/>
        <w:rPr>
          <w:lang w:val="fr-FR"/>
        </w:rPr>
      </w:pPr>
      <w:r>
        <w:rPr>
          <w:rStyle w:val="FootnoteCharacters"/>
        </w:rPr>
        <w:footnoteRef/>
      </w:r>
      <w:r>
        <w:rPr>
          <w:lang w:val="fr-FR"/>
        </w:rPr>
        <w:tab/>
        <w:t>https://github.com/mwenge/lineara.xyz/blob/master/network/transactions.js</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revisionView w:insDel="0" w:formatting="0"/>
  <w:trackRevisions/>
  <w:defaultTabStop w:val="709"/>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DejaVu Sans"/>
        <w:kern w:val="2"/>
        <w:szCs w:val="24"/>
        <w:lang w:val="en-IE" w:eastAsia="zh-CN"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overflowPunct w:val="false"/>
      <w:bidi w:val="0"/>
      <w:spacing w:before="0" w:after="0"/>
      <w:jc w:val="left"/>
    </w:pPr>
    <w:rPr>
      <w:rFonts w:ascii="Liberation Serif" w:hAnsi="Liberation Serif" w:eastAsia="Noto Serif CJK SC" w:cs="DejaVu Sans"/>
      <w:color w:val="auto"/>
      <w:kern w:val="2"/>
      <w:sz w:val="24"/>
      <w:szCs w:val="24"/>
      <w:lang w:val="en-IE" w:eastAsia="zh-CN" w:bidi="ar-SA"/>
    </w:rPr>
  </w:style>
  <w:style w:type="paragraph" w:styleId="Heading2">
    <w:name w:val="Heading 2"/>
    <w:basedOn w:val="Heading"/>
    <w:next w:val="TextBody"/>
    <w:uiPriority w:val="9"/>
    <w:unhideWhenUsed/>
    <w:qFormat/>
    <w:pPr>
      <w:spacing w:before="200" w:after="120"/>
      <w:outlineLvl w:val="1"/>
    </w:pPr>
    <w:rPr>
      <w:rFonts w:ascii="Liberation Serif" w:hAnsi="Liberation Serif" w:eastAsia="Noto Serif CJK SC"/>
      <w:b/>
      <w:bCs/>
      <w:sz w:val="36"/>
      <w:szCs w:val="3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InternetLink">
    <w:name w:val="Hyperlink"/>
    <w:rPr>
      <w:color w:val="000080"/>
      <w:u w:val="single"/>
    </w:rPr>
  </w:style>
  <w:style w:type="character" w:styleId="FootnoteCharacters">
    <w:name w:val="Footnote Characters"/>
    <w:basedOn w:val="DefaultParagraphFont"/>
    <w:uiPriority w:val="99"/>
    <w:semiHidden/>
    <w:unhideWhenUsed/>
    <w:qFormat/>
    <w:rsid w:val="00ac7687"/>
    <w:rPr>
      <w:vertAlign w:val="superscrip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Annotationreference">
    <w:name w:val="annotation reference"/>
    <w:basedOn w:val="DefaultParagraphFont"/>
    <w:uiPriority w:val="99"/>
    <w:semiHidden/>
    <w:unhideWhenUsed/>
    <w:qFormat/>
    <w:rsid w:val="00da0143"/>
    <w:rPr>
      <w:sz w:val="16"/>
      <w:szCs w:val="16"/>
    </w:rPr>
  </w:style>
  <w:style w:type="character" w:styleId="Char" w:customStyle="1">
    <w:name w:val="Κείμενο σχολίου Char"/>
    <w:basedOn w:val="DefaultParagraphFont"/>
    <w:link w:val="a9"/>
    <w:uiPriority w:val="99"/>
    <w:semiHidden/>
    <w:qFormat/>
    <w:rsid w:val="00da0143"/>
    <w:rPr>
      <w:szCs w:val="20"/>
    </w:rPr>
  </w:style>
  <w:style w:type="character" w:styleId="Char1" w:customStyle="1">
    <w:name w:val="Θέμα σχολίου Char"/>
    <w:basedOn w:val="Char"/>
    <w:link w:val="aa"/>
    <w:uiPriority w:val="99"/>
    <w:semiHidden/>
    <w:qFormat/>
    <w:rsid w:val="00da0143"/>
    <w:rPr>
      <w:b/>
      <w:bCs/>
      <w:szCs w:val="20"/>
    </w:rPr>
  </w:style>
  <w:style w:type="character" w:styleId="Char2" w:customStyle="1">
    <w:name w:val="Κείμενο πλαισίου Char"/>
    <w:basedOn w:val="DefaultParagraphFont"/>
    <w:link w:val="ab"/>
    <w:uiPriority w:val="99"/>
    <w:semiHidden/>
    <w:qFormat/>
    <w:rsid w:val="00ac7687"/>
    <w:rPr>
      <w:rFonts w:ascii="Segoe UI" w:hAnsi="Segoe UI" w:cs="Segoe UI"/>
      <w:sz w:val="18"/>
      <w:szCs w:val="18"/>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DejaVu 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able" w:customStyle="1">
    <w:name w:val="Table"/>
    <w:basedOn w:val="Caption1"/>
    <w:qFormat/>
    <w:pPr/>
    <w:rPr/>
  </w:style>
  <w:style w:type="paragraph" w:styleId="Figure" w:customStyle="1">
    <w:name w:val="Figure"/>
    <w:basedOn w:val="Caption1"/>
    <w:qFormat/>
    <w:pPr/>
    <w:rPr/>
  </w:style>
  <w:style w:type="paragraph" w:styleId="Footnote">
    <w:name w:val="Footnote Text"/>
    <w:basedOn w:val="Normal"/>
    <w:pPr>
      <w:suppressLineNumbers/>
      <w:ind w:left="339" w:hanging="339"/>
    </w:pPr>
    <w:rPr>
      <w:sz w:val="20"/>
      <w:szCs w:val="20"/>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rPr/>
  </w:style>
  <w:style w:type="paragraph" w:styleId="FrameContents" w:customStyle="1">
    <w:name w:val="Frame Contents"/>
    <w:basedOn w:val="Normal"/>
    <w:qFormat/>
    <w:pPr/>
    <w:rPr/>
  </w:style>
  <w:style w:type="paragraph" w:styleId="Annotationtext">
    <w:name w:val="annotation text"/>
    <w:basedOn w:val="Normal"/>
    <w:link w:val="Char"/>
    <w:uiPriority w:val="99"/>
    <w:semiHidden/>
    <w:unhideWhenUsed/>
    <w:qFormat/>
    <w:rsid w:val="00da0143"/>
    <w:pPr/>
    <w:rPr>
      <w:sz w:val="20"/>
      <w:szCs w:val="20"/>
    </w:rPr>
  </w:style>
  <w:style w:type="paragraph" w:styleId="Annotationsubject">
    <w:name w:val="annotation subject"/>
    <w:basedOn w:val="Annotationtext"/>
    <w:next w:val="Annotationtext"/>
    <w:link w:val="Char0"/>
    <w:uiPriority w:val="99"/>
    <w:semiHidden/>
    <w:unhideWhenUsed/>
    <w:qFormat/>
    <w:rsid w:val="00da0143"/>
    <w:pPr/>
    <w:rPr>
      <w:b/>
      <w:bCs/>
    </w:rPr>
  </w:style>
  <w:style w:type="paragraph" w:styleId="BalloonText">
    <w:name w:val="Balloon Text"/>
    <w:basedOn w:val="Normal"/>
    <w:link w:val="Char1"/>
    <w:uiPriority w:val="99"/>
    <w:semiHidden/>
    <w:unhideWhenUsed/>
    <w:qFormat/>
    <w:rsid w:val="00ac7687"/>
    <w:pPr/>
    <w:rPr>
      <w:rFonts w:ascii="Segoe UI" w:hAnsi="Segoe UI" w:cs="Segoe UI"/>
      <w:sz w:val="18"/>
      <w:szCs w:val="18"/>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s://lineara.xyz/network/?search" TargetMode="External"/><Relationship Id="rId25" Type="http://schemas.openxmlformats.org/officeDocument/2006/relationships/hyperlink" Target="https://lineara.xyz/network/?search" TargetMode="External"/><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hyperlink" Target="https://lineara.xyz/network" TargetMode="External"/><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www.people.ku.edu/~jyounger/LinearA/misctexts.html" TargetMode="External"/><Relationship Id="rId32" Type="http://schemas.openxmlformats.org/officeDocument/2006/relationships/hyperlink" Target="" TargetMode="External"/><Relationship Id="rId33" Type="http://schemas.openxmlformats.org/officeDocument/2006/relationships/hyperlink" Target="" TargetMode="External"/><Relationship Id="rId34" Type="http://schemas.openxmlformats.org/officeDocument/2006/relationships/footer" Target="footer1.xml"/><Relationship Id="rId35" Type="http://schemas.openxmlformats.org/officeDocument/2006/relationships/footnotes" Target="footnotes.xml"/><Relationship Id="rId36" Type="http://schemas.openxmlformats.org/officeDocument/2006/relationships/comments" Target="comments.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5B937-CD30-4CC5-A114-CD49894ED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16770</TotalTime>
  <Application>LibreOffice/6.4.7.2$Linux_X86_64 LibreOffice_project/40$Build-2</Application>
  <Pages>28</Pages>
  <Words>4348</Words>
  <Characters>22647</Characters>
  <CharactersWithSpaces>27752</CharactersWithSpaces>
  <Paragraphs>481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2022-09-18T14:54:00Z</dcterms:created>
  <dc:creator/>
  <dc:description/>
  <dc:language>en-IE</dc:language>
  <cp:lastModifiedBy/>
  <dcterms:modified xsi:type="dcterms:W3CDTF">2023-11-14T16:40:39Z</dcterms:modified>
  <cp:revision>124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